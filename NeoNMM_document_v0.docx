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A53552" w14:textId="77777777" w:rsidR="00EE2B8B" w:rsidRDefault="00F2180F" w:rsidP="00F2180F">
      <w:pPr>
        <w:pStyle w:val="Titre"/>
      </w:pPr>
      <w:proofErr w:type="spellStart"/>
      <w:r>
        <w:t>NeoMNN</w:t>
      </w:r>
      <w:proofErr w:type="spellEnd"/>
      <w:r>
        <w:t xml:space="preserve"> documentation</w:t>
      </w:r>
    </w:p>
    <w:sdt>
      <w:sdtPr>
        <w:rPr>
          <w:rFonts w:asciiTheme="minorHAnsi" w:eastAsiaTheme="minorHAnsi" w:hAnsiTheme="minorHAnsi" w:cstheme="minorBidi"/>
          <w:color w:val="auto"/>
          <w:sz w:val="22"/>
          <w:szCs w:val="22"/>
          <w:lang w:val="en-US" w:eastAsia="en-US"/>
        </w:rPr>
        <w:id w:val="658201241"/>
        <w:docPartObj>
          <w:docPartGallery w:val="Table of Contents"/>
          <w:docPartUnique/>
        </w:docPartObj>
      </w:sdtPr>
      <w:sdtEndPr>
        <w:rPr>
          <w:b/>
          <w:bCs/>
        </w:rPr>
      </w:sdtEndPr>
      <w:sdtContent>
        <w:p w14:paraId="22FB94E2" w14:textId="77777777" w:rsidR="00CE7208" w:rsidRDefault="00CE7208">
          <w:pPr>
            <w:pStyle w:val="En-ttedetabledesmatires"/>
          </w:pPr>
          <w:r>
            <w:t>Table des matières</w:t>
          </w:r>
        </w:p>
        <w:p w14:paraId="288B72F3" w14:textId="77777777" w:rsidR="00885F2A" w:rsidRDefault="00CE7208">
          <w:pPr>
            <w:pStyle w:val="TM1"/>
            <w:tabs>
              <w:tab w:val="right" w:leader="dot" w:pos="9062"/>
            </w:tabs>
            <w:rPr>
              <w:rFonts w:eastAsiaTheme="minorEastAsia"/>
              <w:noProof/>
              <w:lang w:val="fr-FR" w:eastAsia="fr-FR"/>
            </w:rPr>
          </w:pPr>
          <w:r>
            <w:rPr>
              <w:b/>
              <w:bCs/>
            </w:rPr>
            <w:fldChar w:fldCharType="begin"/>
          </w:r>
          <w:r>
            <w:rPr>
              <w:b/>
              <w:bCs/>
            </w:rPr>
            <w:instrText xml:space="preserve"> TOC \o "1-3" \h \z \u </w:instrText>
          </w:r>
          <w:r>
            <w:rPr>
              <w:b/>
              <w:bCs/>
            </w:rPr>
            <w:fldChar w:fldCharType="separate"/>
          </w:r>
          <w:hyperlink w:anchor="_Toc162529141" w:history="1">
            <w:r w:rsidR="00885F2A" w:rsidRPr="00921623">
              <w:rPr>
                <w:rStyle w:val="Lienhypertexte"/>
                <w:rFonts w:eastAsia="Times New Roman"/>
                <w:noProof/>
                <w:lang w:eastAsia="fr-FR"/>
              </w:rPr>
              <w:t>Introduction</w:t>
            </w:r>
            <w:r w:rsidR="00885F2A">
              <w:rPr>
                <w:noProof/>
                <w:webHidden/>
              </w:rPr>
              <w:tab/>
            </w:r>
            <w:r w:rsidR="00885F2A">
              <w:rPr>
                <w:noProof/>
                <w:webHidden/>
              </w:rPr>
              <w:fldChar w:fldCharType="begin"/>
            </w:r>
            <w:r w:rsidR="00885F2A">
              <w:rPr>
                <w:noProof/>
                <w:webHidden/>
              </w:rPr>
              <w:instrText xml:space="preserve"> PAGEREF _Toc162529141 \h </w:instrText>
            </w:r>
            <w:r w:rsidR="00885F2A">
              <w:rPr>
                <w:noProof/>
                <w:webHidden/>
              </w:rPr>
            </w:r>
            <w:r w:rsidR="00885F2A">
              <w:rPr>
                <w:noProof/>
                <w:webHidden/>
              </w:rPr>
              <w:fldChar w:fldCharType="separate"/>
            </w:r>
            <w:r w:rsidR="00885F2A">
              <w:rPr>
                <w:noProof/>
                <w:webHidden/>
              </w:rPr>
              <w:t>1</w:t>
            </w:r>
            <w:r w:rsidR="00885F2A">
              <w:rPr>
                <w:noProof/>
                <w:webHidden/>
              </w:rPr>
              <w:fldChar w:fldCharType="end"/>
            </w:r>
          </w:hyperlink>
        </w:p>
        <w:p w14:paraId="08C5ADBF" w14:textId="77777777" w:rsidR="00885F2A" w:rsidRDefault="001B0AC8">
          <w:pPr>
            <w:pStyle w:val="TM1"/>
            <w:tabs>
              <w:tab w:val="right" w:leader="dot" w:pos="9062"/>
            </w:tabs>
            <w:rPr>
              <w:rFonts w:eastAsiaTheme="minorEastAsia"/>
              <w:noProof/>
              <w:lang w:val="fr-FR" w:eastAsia="fr-FR"/>
            </w:rPr>
          </w:pPr>
          <w:hyperlink w:anchor="_Toc162529142" w:history="1">
            <w:r w:rsidR="00885F2A" w:rsidRPr="00921623">
              <w:rPr>
                <w:rStyle w:val="Lienhypertexte"/>
                <w:rFonts w:eastAsia="Times New Roman"/>
                <w:noProof/>
                <w:lang w:eastAsia="fr-FR"/>
              </w:rPr>
              <w:t>Installation and Setup</w:t>
            </w:r>
            <w:r w:rsidR="00885F2A">
              <w:rPr>
                <w:noProof/>
                <w:webHidden/>
              </w:rPr>
              <w:tab/>
            </w:r>
            <w:r w:rsidR="00885F2A">
              <w:rPr>
                <w:noProof/>
                <w:webHidden/>
              </w:rPr>
              <w:fldChar w:fldCharType="begin"/>
            </w:r>
            <w:r w:rsidR="00885F2A">
              <w:rPr>
                <w:noProof/>
                <w:webHidden/>
              </w:rPr>
              <w:instrText xml:space="preserve"> PAGEREF _Toc162529142 \h </w:instrText>
            </w:r>
            <w:r w:rsidR="00885F2A">
              <w:rPr>
                <w:noProof/>
                <w:webHidden/>
              </w:rPr>
            </w:r>
            <w:r w:rsidR="00885F2A">
              <w:rPr>
                <w:noProof/>
                <w:webHidden/>
              </w:rPr>
              <w:fldChar w:fldCharType="separate"/>
            </w:r>
            <w:r w:rsidR="00885F2A">
              <w:rPr>
                <w:noProof/>
                <w:webHidden/>
              </w:rPr>
              <w:t>1</w:t>
            </w:r>
            <w:r w:rsidR="00885F2A">
              <w:rPr>
                <w:noProof/>
                <w:webHidden/>
              </w:rPr>
              <w:fldChar w:fldCharType="end"/>
            </w:r>
          </w:hyperlink>
        </w:p>
        <w:p w14:paraId="22A72738" w14:textId="77777777" w:rsidR="00885F2A" w:rsidRDefault="001B0AC8">
          <w:pPr>
            <w:pStyle w:val="TM1"/>
            <w:tabs>
              <w:tab w:val="right" w:leader="dot" w:pos="9062"/>
            </w:tabs>
            <w:rPr>
              <w:rFonts w:eastAsiaTheme="minorEastAsia"/>
              <w:noProof/>
              <w:lang w:val="fr-FR" w:eastAsia="fr-FR"/>
            </w:rPr>
          </w:pPr>
          <w:hyperlink w:anchor="_Toc162529143" w:history="1">
            <w:r w:rsidR="00885F2A" w:rsidRPr="00921623">
              <w:rPr>
                <w:rStyle w:val="Lienhypertexte"/>
                <w:rFonts w:eastAsia="Times New Roman"/>
                <w:noProof/>
                <w:lang w:eastAsia="fr-FR"/>
              </w:rPr>
              <w:t>Getting Started</w:t>
            </w:r>
            <w:r w:rsidR="00885F2A">
              <w:rPr>
                <w:noProof/>
                <w:webHidden/>
              </w:rPr>
              <w:tab/>
            </w:r>
            <w:r w:rsidR="00885F2A">
              <w:rPr>
                <w:noProof/>
                <w:webHidden/>
              </w:rPr>
              <w:fldChar w:fldCharType="begin"/>
            </w:r>
            <w:r w:rsidR="00885F2A">
              <w:rPr>
                <w:noProof/>
                <w:webHidden/>
              </w:rPr>
              <w:instrText xml:space="preserve"> PAGEREF _Toc162529143 \h </w:instrText>
            </w:r>
            <w:r w:rsidR="00885F2A">
              <w:rPr>
                <w:noProof/>
                <w:webHidden/>
              </w:rPr>
            </w:r>
            <w:r w:rsidR="00885F2A">
              <w:rPr>
                <w:noProof/>
                <w:webHidden/>
              </w:rPr>
              <w:fldChar w:fldCharType="separate"/>
            </w:r>
            <w:r w:rsidR="00885F2A">
              <w:rPr>
                <w:noProof/>
                <w:webHidden/>
              </w:rPr>
              <w:t>2</w:t>
            </w:r>
            <w:r w:rsidR="00885F2A">
              <w:rPr>
                <w:noProof/>
                <w:webHidden/>
              </w:rPr>
              <w:fldChar w:fldCharType="end"/>
            </w:r>
          </w:hyperlink>
        </w:p>
        <w:p w14:paraId="019856FB" w14:textId="77777777" w:rsidR="00885F2A" w:rsidRDefault="001B0AC8">
          <w:pPr>
            <w:pStyle w:val="TM1"/>
            <w:tabs>
              <w:tab w:val="right" w:leader="dot" w:pos="9062"/>
            </w:tabs>
            <w:rPr>
              <w:rFonts w:eastAsiaTheme="minorEastAsia"/>
              <w:noProof/>
              <w:lang w:val="fr-FR" w:eastAsia="fr-FR"/>
            </w:rPr>
          </w:pPr>
          <w:hyperlink w:anchor="_Toc162529144" w:history="1">
            <w:r w:rsidR="00885F2A" w:rsidRPr="00921623">
              <w:rPr>
                <w:rStyle w:val="Lienhypertexte"/>
                <w:rFonts w:eastAsia="Times New Roman"/>
                <w:noProof/>
                <w:lang w:eastAsia="fr-FR"/>
              </w:rPr>
              <w:t>Functionality Guide</w:t>
            </w:r>
            <w:r w:rsidR="00885F2A">
              <w:rPr>
                <w:noProof/>
                <w:webHidden/>
              </w:rPr>
              <w:tab/>
            </w:r>
            <w:r w:rsidR="00885F2A">
              <w:rPr>
                <w:noProof/>
                <w:webHidden/>
              </w:rPr>
              <w:fldChar w:fldCharType="begin"/>
            </w:r>
            <w:r w:rsidR="00885F2A">
              <w:rPr>
                <w:noProof/>
                <w:webHidden/>
              </w:rPr>
              <w:instrText xml:space="preserve"> PAGEREF _Toc162529144 \h </w:instrText>
            </w:r>
            <w:r w:rsidR="00885F2A">
              <w:rPr>
                <w:noProof/>
                <w:webHidden/>
              </w:rPr>
            </w:r>
            <w:r w:rsidR="00885F2A">
              <w:rPr>
                <w:noProof/>
                <w:webHidden/>
              </w:rPr>
              <w:fldChar w:fldCharType="separate"/>
            </w:r>
            <w:r w:rsidR="00885F2A">
              <w:rPr>
                <w:noProof/>
                <w:webHidden/>
              </w:rPr>
              <w:t>2</w:t>
            </w:r>
            <w:r w:rsidR="00885F2A">
              <w:rPr>
                <w:noProof/>
                <w:webHidden/>
              </w:rPr>
              <w:fldChar w:fldCharType="end"/>
            </w:r>
          </w:hyperlink>
        </w:p>
        <w:p w14:paraId="4C4D812C" w14:textId="77777777" w:rsidR="00885F2A" w:rsidRDefault="001B0AC8">
          <w:pPr>
            <w:pStyle w:val="TM2"/>
            <w:tabs>
              <w:tab w:val="right" w:leader="dot" w:pos="9062"/>
            </w:tabs>
            <w:rPr>
              <w:rFonts w:eastAsiaTheme="minorEastAsia"/>
              <w:noProof/>
              <w:lang w:val="fr-FR" w:eastAsia="fr-FR"/>
            </w:rPr>
          </w:pPr>
          <w:hyperlink w:anchor="_Toc162529145" w:history="1">
            <w:r w:rsidR="00885F2A" w:rsidRPr="00921623">
              <w:rPr>
                <w:rStyle w:val="Lienhypertexte"/>
                <w:rFonts w:eastAsia="Times New Roman"/>
                <w:noProof/>
                <w:lang w:eastAsia="fr-FR"/>
              </w:rPr>
              <w:t>Model initialization</w:t>
            </w:r>
            <w:r w:rsidR="00885F2A">
              <w:rPr>
                <w:noProof/>
                <w:webHidden/>
              </w:rPr>
              <w:tab/>
            </w:r>
            <w:r w:rsidR="00885F2A">
              <w:rPr>
                <w:noProof/>
                <w:webHidden/>
              </w:rPr>
              <w:fldChar w:fldCharType="begin"/>
            </w:r>
            <w:r w:rsidR="00885F2A">
              <w:rPr>
                <w:noProof/>
                <w:webHidden/>
              </w:rPr>
              <w:instrText xml:space="preserve"> PAGEREF _Toc162529145 \h </w:instrText>
            </w:r>
            <w:r w:rsidR="00885F2A">
              <w:rPr>
                <w:noProof/>
                <w:webHidden/>
              </w:rPr>
            </w:r>
            <w:r w:rsidR="00885F2A">
              <w:rPr>
                <w:noProof/>
                <w:webHidden/>
              </w:rPr>
              <w:fldChar w:fldCharType="separate"/>
            </w:r>
            <w:r w:rsidR="00885F2A">
              <w:rPr>
                <w:noProof/>
                <w:webHidden/>
              </w:rPr>
              <w:t>2</w:t>
            </w:r>
            <w:r w:rsidR="00885F2A">
              <w:rPr>
                <w:noProof/>
                <w:webHidden/>
              </w:rPr>
              <w:fldChar w:fldCharType="end"/>
            </w:r>
          </w:hyperlink>
        </w:p>
        <w:p w14:paraId="54615258" w14:textId="77777777" w:rsidR="00885F2A" w:rsidRDefault="001B0AC8">
          <w:pPr>
            <w:pStyle w:val="TM2"/>
            <w:tabs>
              <w:tab w:val="right" w:leader="dot" w:pos="9062"/>
            </w:tabs>
            <w:rPr>
              <w:rFonts w:eastAsiaTheme="minorEastAsia"/>
              <w:noProof/>
              <w:lang w:val="fr-FR" w:eastAsia="fr-FR"/>
            </w:rPr>
          </w:pPr>
          <w:hyperlink w:anchor="_Toc162529146" w:history="1">
            <w:r w:rsidR="00885F2A" w:rsidRPr="00921623">
              <w:rPr>
                <w:rStyle w:val="Lienhypertexte"/>
                <w:rFonts w:eastAsia="Times New Roman"/>
                <w:noProof/>
                <w:lang w:eastAsia="fr-FR"/>
              </w:rPr>
              <w:t>Parameter modifications</w:t>
            </w:r>
            <w:r w:rsidR="00885F2A">
              <w:rPr>
                <w:noProof/>
                <w:webHidden/>
              </w:rPr>
              <w:tab/>
            </w:r>
            <w:r w:rsidR="00885F2A">
              <w:rPr>
                <w:noProof/>
                <w:webHidden/>
              </w:rPr>
              <w:fldChar w:fldCharType="begin"/>
            </w:r>
            <w:r w:rsidR="00885F2A">
              <w:rPr>
                <w:noProof/>
                <w:webHidden/>
              </w:rPr>
              <w:instrText xml:space="preserve"> PAGEREF _Toc162529146 \h </w:instrText>
            </w:r>
            <w:r w:rsidR="00885F2A">
              <w:rPr>
                <w:noProof/>
                <w:webHidden/>
              </w:rPr>
            </w:r>
            <w:r w:rsidR="00885F2A">
              <w:rPr>
                <w:noProof/>
                <w:webHidden/>
              </w:rPr>
              <w:fldChar w:fldCharType="separate"/>
            </w:r>
            <w:r w:rsidR="00885F2A">
              <w:rPr>
                <w:noProof/>
                <w:webHidden/>
              </w:rPr>
              <w:t>2</w:t>
            </w:r>
            <w:r w:rsidR="00885F2A">
              <w:rPr>
                <w:noProof/>
                <w:webHidden/>
              </w:rPr>
              <w:fldChar w:fldCharType="end"/>
            </w:r>
          </w:hyperlink>
        </w:p>
        <w:p w14:paraId="34A0EBB6" w14:textId="77777777" w:rsidR="00885F2A" w:rsidRDefault="001B0AC8">
          <w:pPr>
            <w:pStyle w:val="TM2"/>
            <w:tabs>
              <w:tab w:val="right" w:leader="dot" w:pos="9062"/>
            </w:tabs>
            <w:rPr>
              <w:rFonts w:eastAsiaTheme="minorEastAsia"/>
              <w:noProof/>
              <w:lang w:val="fr-FR" w:eastAsia="fr-FR"/>
            </w:rPr>
          </w:pPr>
          <w:hyperlink w:anchor="_Toc162529147" w:history="1">
            <w:r w:rsidR="00885F2A" w:rsidRPr="00921623">
              <w:rPr>
                <w:rStyle w:val="Lienhypertexte"/>
                <w:rFonts w:eastAsia="Times New Roman"/>
                <w:noProof/>
                <w:lang w:eastAsia="fr-FR"/>
              </w:rPr>
              <w:t>Stimulation</w:t>
            </w:r>
            <w:r w:rsidR="00885F2A">
              <w:rPr>
                <w:noProof/>
                <w:webHidden/>
              </w:rPr>
              <w:tab/>
            </w:r>
            <w:r w:rsidR="00885F2A">
              <w:rPr>
                <w:noProof/>
                <w:webHidden/>
              </w:rPr>
              <w:fldChar w:fldCharType="begin"/>
            </w:r>
            <w:r w:rsidR="00885F2A">
              <w:rPr>
                <w:noProof/>
                <w:webHidden/>
              </w:rPr>
              <w:instrText xml:space="preserve"> PAGEREF _Toc162529147 \h </w:instrText>
            </w:r>
            <w:r w:rsidR="00885F2A">
              <w:rPr>
                <w:noProof/>
                <w:webHidden/>
              </w:rPr>
            </w:r>
            <w:r w:rsidR="00885F2A">
              <w:rPr>
                <w:noProof/>
                <w:webHidden/>
              </w:rPr>
              <w:fldChar w:fldCharType="separate"/>
            </w:r>
            <w:r w:rsidR="00885F2A">
              <w:rPr>
                <w:noProof/>
                <w:webHidden/>
              </w:rPr>
              <w:t>3</w:t>
            </w:r>
            <w:r w:rsidR="00885F2A">
              <w:rPr>
                <w:noProof/>
                <w:webHidden/>
              </w:rPr>
              <w:fldChar w:fldCharType="end"/>
            </w:r>
          </w:hyperlink>
        </w:p>
        <w:p w14:paraId="1C7F749E" w14:textId="77777777" w:rsidR="00885F2A" w:rsidRDefault="001B0AC8">
          <w:pPr>
            <w:pStyle w:val="TM2"/>
            <w:tabs>
              <w:tab w:val="right" w:leader="dot" w:pos="9062"/>
            </w:tabs>
            <w:rPr>
              <w:rFonts w:eastAsiaTheme="minorEastAsia"/>
              <w:noProof/>
              <w:lang w:val="fr-FR" w:eastAsia="fr-FR"/>
            </w:rPr>
          </w:pPr>
          <w:hyperlink w:anchor="_Toc162529148" w:history="1">
            <w:r w:rsidR="00885F2A" w:rsidRPr="00921623">
              <w:rPr>
                <w:rStyle w:val="Lienhypertexte"/>
                <w:noProof/>
                <w:lang w:eastAsia="fr-FR"/>
              </w:rPr>
              <w:t>Save</w:t>
            </w:r>
            <w:r w:rsidR="00885F2A">
              <w:rPr>
                <w:noProof/>
                <w:webHidden/>
              </w:rPr>
              <w:tab/>
            </w:r>
            <w:r w:rsidR="00885F2A">
              <w:rPr>
                <w:noProof/>
                <w:webHidden/>
              </w:rPr>
              <w:fldChar w:fldCharType="begin"/>
            </w:r>
            <w:r w:rsidR="00885F2A">
              <w:rPr>
                <w:noProof/>
                <w:webHidden/>
              </w:rPr>
              <w:instrText xml:space="preserve"> PAGEREF _Toc162529148 \h </w:instrText>
            </w:r>
            <w:r w:rsidR="00885F2A">
              <w:rPr>
                <w:noProof/>
                <w:webHidden/>
              </w:rPr>
            </w:r>
            <w:r w:rsidR="00885F2A">
              <w:rPr>
                <w:noProof/>
                <w:webHidden/>
              </w:rPr>
              <w:fldChar w:fldCharType="separate"/>
            </w:r>
            <w:r w:rsidR="00885F2A">
              <w:rPr>
                <w:noProof/>
                <w:webHidden/>
              </w:rPr>
              <w:t>5</w:t>
            </w:r>
            <w:r w:rsidR="00885F2A">
              <w:rPr>
                <w:noProof/>
                <w:webHidden/>
              </w:rPr>
              <w:fldChar w:fldCharType="end"/>
            </w:r>
          </w:hyperlink>
        </w:p>
        <w:p w14:paraId="60A9A085" w14:textId="77777777" w:rsidR="00885F2A" w:rsidRDefault="001B0AC8">
          <w:pPr>
            <w:pStyle w:val="TM2"/>
            <w:tabs>
              <w:tab w:val="right" w:leader="dot" w:pos="9062"/>
            </w:tabs>
            <w:rPr>
              <w:rFonts w:eastAsiaTheme="minorEastAsia"/>
              <w:noProof/>
              <w:lang w:val="fr-FR" w:eastAsia="fr-FR"/>
            </w:rPr>
          </w:pPr>
          <w:hyperlink w:anchor="_Toc162529149" w:history="1">
            <w:r w:rsidR="00885F2A" w:rsidRPr="00921623">
              <w:rPr>
                <w:rStyle w:val="Lienhypertexte"/>
                <w:noProof/>
                <w:lang w:eastAsia="fr-FR"/>
              </w:rPr>
              <w:t>Numerical integration</w:t>
            </w:r>
            <w:r w:rsidR="00885F2A">
              <w:rPr>
                <w:noProof/>
                <w:webHidden/>
              </w:rPr>
              <w:tab/>
            </w:r>
            <w:r w:rsidR="00885F2A">
              <w:rPr>
                <w:noProof/>
                <w:webHidden/>
              </w:rPr>
              <w:fldChar w:fldCharType="begin"/>
            </w:r>
            <w:r w:rsidR="00885F2A">
              <w:rPr>
                <w:noProof/>
                <w:webHidden/>
              </w:rPr>
              <w:instrText xml:space="preserve"> PAGEREF _Toc162529149 \h </w:instrText>
            </w:r>
            <w:r w:rsidR="00885F2A">
              <w:rPr>
                <w:noProof/>
                <w:webHidden/>
              </w:rPr>
            </w:r>
            <w:r w:rsidR="00885F2A">
              <w:rPr>
                <w:noProof/>
                <w:webHidden/>
              </w:rPr>
              <w:fldChar w:fldCharType="separate"/>
            </w:r>
            <w:r w:rsidR="00885F2A">
              <w:rPr>
                <w:noProof/>
                <w:webHidden/>
              </w:rPr>
              <w:t>6</w:t>
            </w:r>
            <w:r w:rsidR="00885F2A">
              <w:rPr>
                <w:noProof/>
                <w:webHidden/>
              </w:rPr>
              <w:fldChar w:fldCharType="end"/>
            </w:r>
          </w:hyperlink>
        </w:p>
        <w:p w14:paraId="66800753" w14:textId="77777777" w:rsidR="00885F2A" w:rsidRDefault="001B0AC8">
          <w:pPr>
            <w:pStyle w:val="TM2"/>
            <w:tabs>
              <w:tab w:val="right" w:leader="dot" w:pos="9062"/>
            </w:tabs>
            <w:rPr>
              <w:rFonts w:eastAsiaTheme="minorEastAsia"/>
              <w:noProof/>
              <w:lang w:val="fr-FR" w:eastAsia="fr-FR"/>
            </w:rPr>
          </w:pPr>
          <w:hyperlink w:anchor="_Toc162529150" w:history="1">
            <w:r w:rsidR="00885F2A" w:rsidRPr="00921623">
              <w:rPr>
                <w:rStyle w:val="Lienhypertexte"/>
                <w:noProof/>
                <w:lang w:eastAsia="fr-FR"/>
              </w:rPr>
              <w:t>Signal Filtering</w:t>
            </w:r>
            <w:r w:rsidR="00885F2A">
              <w:rPr>
                <w:noProof/>
                <w:webHidden/>
              </w:rPr>
              <w:tab/>
            </w:r>
            <w:r w:rsidR="00885F2A">
              <w:rPr>
                <w:noProof/>
                <w:webHidden/>
              </w:rPr>
              <w:fldChar w:fldCharType="begin"/>
            </w:r>
            <w:r w:rsidR="00885F2A">
              <w:rPr>
                <w:noProof/>
                <w:webHidden/>
              </w:rPr>
              <w:instrText xml:space="preserve"> PAGEREF _Toc162529150 \h </w:instrText>
            </w:r>
            <w:r w:rsidR="00885F2A">
              <w:rPr>
                <w:noProof/>
                <w:webHidden/>
              </w:rPr>
            </w:r>
            <w:r w:rsidR="00885F2A">
              <w:rPr>
                <w:noProof/>
                <w:webHidden/>
              </w:rPr>
              <w:fldChar w:fldCharType="separate"/>
            </w:r>
            <w:r w:rsidR="00885F2A">
              <w:rPr>
                <w:noProof/>
                <w:webHidden/>
              </w:rPr>
              <w:t>6</w:t>
            </w:r>
            <w:r w:rsidR="00885F2A">
              <w:rPr>
                <w:noProof/>
                <w:webHidden/>
              </w:rPr>
              <w:fldChar w:fldCharType="end"/>
            </w:r>
          </w:hyperlink>
        </w:p>
        <w:p w14:paraId="58A5E267" w14:textId="77777777" w:rsidR="00885F2A" w:rsidRDefault="001B0AC8">
          <w:pPr>
            <w:pStyle w:val="TM2"/>
            <w:tabs>
              <w:tab w:val="right" w:leader="dot" w:pos="9062"/>
            </w:tabs>
            <w:rPr>
              <w:rFonts w:eastAsiaTheme="minorEastAsia"/>
              <w:noProof/>
              <w:lang w:val="fr-FR" w:eastAsia="fr-FR"/>
            </w:rPr>
          </w:pPr>
          <w:hyperlink w:anchor="_Toc162529151" w:history="1">
            <w:r w:rsidR="00885F2A" w:rsidRPr="00921623">
              <w:rPr>
                <w:rStyle w:val="Lienhypertexte"/>
                <w:noProof/>
                <w:lang w:eastAsia="fr-FR"/>
              </w:rPr>
              <w:t>EEG computation</w:t>
            </w:r>
            <w:r w:rsidR="00885F2A">
              <w:rPr>
                <w:noProof/>
                <w:webHidden/>
              </w:rPr>
              <w:tab/>
            </w:r>
            <w:r w:rsidR="00885F2A">
              <w:rPr>
                <w:noProof/>
                <w:webHidden/>
              </w:rPr>
              <w:fldChar w:fldCharType="begin"/>
            </w:r>
            <w:r w:rsidR="00885F2A">
              <w:rPr>
                <w:noProof/>
                <w:webHidden/>
              </w:rPr>
              <w:instrText xml:space="preserve"> PAGEREF _Toc162529151 \h </w:instrText>
            </w:r>
            <w:r w:rsidR="00885F2A">
              <w:rPr>
                <w:noProof/>
                <w:webHidden/>
              </w:rPr>
            </w:r>
            <w:r w:rsidR="00885F2A">
              <w:rPr>
                <w:noProof/>
                <w:webHidden/>
              </w:rPr>
              <w:fldChar w:fldCharType="separate"/>
            </w:r>
            <w:r w:rsidR="00885F2A">
              <w:rPr>
                <w:noProof/>
                <w:webHidden/>
              </w:rPr>
              <w:t>6</w:t>
            </w:r>
            <w:r w:rsidR="00885F2A">
              <w:rPr>
                <w:noProof/>
                <w:webHidden/>
              </w:rPr>
              <w:fldChar w:fldCharType="end"/>
            </w:r>
          </w:hyperlink>
        </w:p>
        <w:p w14:paraId="6EEB6ECB" w14:textId="77777777" w:rsidR="00885F2A" w:rsidRDefault="001B0AC8">
          <w:pPr>
            <w:pStyle w:val="TM1"/>
            <w:tabs>
              <w:tab w:val="right" w:leader="dot" w:pos="9062"/>
            </w:tabs>
            <w:rPr>
              <w:rFonts w:eastAsiaTheme="minorEastAsia"/>
              <w:noProof/>
              <w:lang w:val="fr-FR" w:eastAsia="fr-FR"/>
            </w:rPr>
          </w:pPr>
          <w:hyperlink w:anchor="_Toc162529152" w:history="1">
            <w:r w:rsidR="00885F2A" w:rsidRPr="00921623">
              <w:rPr>
                <w:rStyle w:val="Lienhypertexte"/>
                <w:rFonts w:eastAsia="Times New Roman"/>
                <w:noProof/>
                <w:lang w:eastAsia="fr-FR"/>
              </w:rPr>
              <w:t>Visualization</w:t>
            </w:r>
            <w:r w:rsidR="00885F2A">
              <w:rPr>
                <w:noProof/>
                <w:webHidden/>
              </w:rPr>
              <w:tab/>
            </w:r>
            <w:r w:rsidR="00885F2A">
              <w:rPr>
                <w:noProof/>
                <w:webHidden/>
              </w:rPr>
              <w:fldChar w:fldCharType="begin"/>
            </w:r>
            <w:r w:rsidR="00885F2A">
              <w:rPr>
                <w:noProof/>
                <w:webHidden/>
              </w:rPr>
              <w:instrText xml:space="preserve"> PAGEREF _Toc162529152 \h </w:instrText>
            </w:r>
            <w:r w:rsidR="00885F2A">
              <w:rPr>
                <w:noProof/>
                <w:webHidden/>
              </w:rPr>
            </w:r>
            <w:r w:rsidR="00885F2A">
              <w:rPr>
                <w:noProof/>
                <w:webHidden/>
              </w:rPr>
              <w:fldChar w:fldCharType="separate"/>
            </w:r>
            <w:r w:rsidR="00885F2A">
              <w:rPr>
                <w:noProof/>
                <w:webHidden/>
              </w:rPr>
              <w:t>7</w:t>
            </w:r>
            <w:r w:rsidR="00885F2A">
              <w:rPr>
                <w:noProof/>
                <w:webHidden/>
              </w:rPr>
              <w:fldChar w:fldCharType="end"/>
            </w:r>
          </w:hyperlink>
        </w:p>
        <w:p w14:paraId="590658BB" w14:textId="77777777" w:rsidR="00885F2A" w:rsidRDefault="001B0AC8">
          <w:pPr>
            <w:pStyle w:val="TM3"/>
            <w:tabs>
              <w:tab w:val="right" w:leader="dot" w:pos="9062"/>
            </w:tabs>
            <w:rPr>
              <w:rFonts w:eastAsiaTheme="minorEastAsia"/>
              <w:noProof/>
              <w:lang w:val="fr-FR" w:eastAsia="fr-FR"/>
            </w:rPr>
          </w:pPr>
          <w:hyperlink w:anchor="_Toc162529153" w:history="1">
            <w:r w:rsidR="00885F2A" w:rsidRPr="00921623">
              <w:rPr>
                <w:rStyle w:val="Lienhypertexte"/>
                <w:noProof/>
                <w:lang w:eastAsia="fr-FR"/>
              </w:rPr>
              <w:t>Module EEG_Viewer</w:t>
            </w:r>
            <w:r w:rsidR="00885F2A">
              <w:rPr>
                <w:noProof/>
                <w:webHidden/>
              </w:rPr>
              <w:tab/>
            </w:r>
            <w:r w:rsidR="00885F2A">
              <w:rPr>
                <w:noProof/>
                <w:webHidden/>
              </w:rPr>
              <w:fldChar w:fldCharType="begin"/>
            </w:r>
            <w:r w:rsidR="00885F2A">
              <w:rPr>
                <w:noProof/>
                <w:webHidden/>
              </w:rPr>
              <w:instrText xml:space="preserve"> PAGEREF _Toc162529153 \h </w:instrText>
            </w:r>
            <w:r w:rsidR="00885F2A">
              <w:rPr>
                <w:noProof/>
                <w:webHidden/>
              </w:rPr>
            </w:r>
            <w:r w:rsidR="00885F2A">
              <w:rPr>
                <w:noProof/>
                <w:webHidden/>
              </w:rPr>
              <w:fldChar w:fldCharType="separate"/>
            </w:r>
            <w:r w:rsidR="00885F2A">
              <w:rPr>
                <w:noProof/>
                <w:webHidden/>
              </w:rPr>
              <w:t>7</w:t>
            </w:r>
            <w:r w:rsidR="00885F2A">
              <w:rPr>
                <w:noProof/>
                <w:webHidden/>
              </w:rPr>
              <w:fldChar w:fldCharType="end"/>
            </w:r>
          </w:hyperlink>
        </w:p>
        <w:p w14:paraId="6386E8DB" w14:textId="77777777" w:rsidR="00885F2A" w:rsidRDefault="001B0AC8">
          <w:pPr>
            <w:pStyle w:val="TM3"/>
            <w:tabs>
              <w:tab w:val="right" w:leader="dot" w:pos="9062"/>
            </w:tabs>
            <w:rPr>
              <w:rFonts w:eastAsiaTheme="minorEastAsia"/>
              <w:noProof/>
              <w:lang w:val="fr-FR" w:eastAsia="fr-FR"/>
            </w:rPr>
          </w:pPr>
          <w:hyperlink w:anchor="_Toc162529154" w:history="1">
            <w:r w:rsidR="00885F2A" w:rsidRPr="00921623">
              <w:rPr>
                <w:rStyle w:val="Lienhypertexte"/>
                <w:noProof/>
                <w:lang w:eastAsia="fr-FR"/>
              </w:rPr>
              <w:t>Module Spectrogram</w:t>
            </w:r>
            <w:r w:rsidR="00885F2A">
              <w:rPr>
                <w:noProof/>
                <w:webHidden/>
              </w:rPr>
              <w:tab/>
            </w:r>
            <w:r w:rsidR="00885F2A">
              <w:rPr>
                <w:noProof/>
                <w:webHidden/>
              </w:rPr>
              <w:fldChar w:fldCharType="begin"/>
            </w:r>
            <w:r w:rsidR="00885F2A">
              <w:rPr>
                <w:noProof/>
                <w:webHidden/>
              </w:rPr>
              <w:instrText xml:space="preserve"> PAGEREF _Toc162529154 \h </w:instrText>
            </w:r>
            <w:r w:rsidR="00885F2A">
              <w:rPr>
                <w:noProof/>
                <w:webHidden/>
              </w:rPr>
            </w:r>
            <w:r w:rsidR="00885F2A">
              <w:rPr>
                <w:noProof/>
                <w:webHidden/>
              </w:rPr>
              <w:fldChar w:fldCharType="separate"/>
            </w:r>
            <w:r w:rsidR="00885F2A">
              <w:rPr>
                <w:noProof/>
                <w:webHidden/>
              </w:rPr>
              <w:t>8</w:t>
            </w:r>
            <w:r w:rsidR="00885F2A">
              <w:rPr>
                <w:noProof/>
                <w:webHidden/>
              </w:rPr>
              <w:fldChar w:fldCharType="end"/>
            </w:r>
          </w:hyperlink>
        </w:p>
        <w:p w14:paraId="499FFB1D" w14:textId="77777777" w:rsidR="00885F2A" w:rsidRDefault="001B0AC8">
          <w:pPr>
            <w:pStyle w:val="TM3"/>
            <w:tabs>
              <w:tab w:val="right" w:leader="dot" w:pos="9062"/>
            </w:tabs>
            <w:rPr>
              <w:rFonts w:eastAsiaTheme="minorEastAsia"/>
              <w:noProof/>
              <w:lang w:val="fr-FR" w:eastAsia="fr-FR"/>
            </w:rPr>
          </w:pPr>
          <w:hyperlink w:anchor="_Toc162529155" w:history="1">
            <w:r w:rsidR="00885F2A" w:rsidRPr="00921623">
              <w:rPr>
                <w:rStyle w:val="Lienhypertexte"/>
                <w:noProof/>
                <w:lang w:eastAsia="fr-FR"/>
              </w:rPr>
              <w:t>Module Mesh3DView</w:t>
            </w:r>
            <w:r w:rsidR="00885F2A">
              <w:rPr>
                <w:noProof/>
                <w:webHidden/>
              </w:rPr>
              <w:tab/>
            </w:r>
            <w:r w:rsidR="00885F2A">
              <w:rPr>
                <w:noProof/>
                <w:webHidden/>
              </w:rPr>
              <w:fldChar w:fldCharType="begin"/>
            </w:r>
            <w:r w:rsidR="00885F2A">
              <w:rPr>
                <w:noProof/>
                <w:webHidden/>
              </w:rPr>
              <w:instrText xml:space="preserve"> PAGEREF _Toc162529155 \h </w:instrText>
            </w:r>
            <w:r w:rsidR="00885F2A">
              <w:rPr>
                <w:noProof/>
                <w:webHidden/>
              </w:rPr>
            </w:r>
            <w:r w:rsidR="00885F2A">
              <w:rPr>
                <w:noProof/>
                <w:webHidden/>
              </w:rPr>
              <w:fldChar w:fldCharType="separate"/>
            </w:r>
            <w:r w:rsidR="00885F2A">
              <w:rPr>
                <w:noProof/>
                <w:webHidden/>
              </w:rPr>
              <w:t>9</w:t>
            </w:r>
            <w:r w:rsidR="00885F2A">
              <w:rPr>
                <w:noProof/>
                <w:webHidden/>
              </w:rPr>
              <w:fldChar w:fldCharType="end"/>
            </w:r>
          </w:hyperlink>
        </w:p>
        <w:p w14:paraId="19717469" w14:textId="77777777" w:rsidR="00885F2A" w:rsidRDefault="001B0AC8">
          <w:pPr>
            <w:pStyle w:val="TM3"/>
            <w:tabs>
              <w:tab w:val="right" w:leader="dot" w:pos="9062"/>
            </w:tabs>
            <w:rPr>
              <w:rFonts w:eastAsiaTheme="minorEastAsia"/>
              <w:noProof/>
              <w:lang w:val="fr-FR" w:eastAsia="fr-FR"/>
            </w:rPr>
          </w:pPr>
          <w:hyperlink w:anchor="_Toc162529156" w:history="1">
            <w:r w:rsidR="00885F2A" w:rsidRPr="00921623">
              <w:rPr>
                <w:rStyle w:val="Lienhypertexte"/>
                <w:noProof/>
                <w:lang w:eastAsia="fr-FR"/>
              </w:rPr>
              <w:t>Visualizing parameter evolution and stimulation signal</w:t>
            </w:r>
            <w:r w:rsidR="00885F2A">
              <w:rPr>
                <w:noProof/>
                <w:webHidden/>
              </w:rPr>
              <w:tab/>
            </w:r>
            <w:r w:rsidR="00885F2A">
              <w:rPr>
                <w:noProof/>
                <w:webHidden/>
              </w:rPr>
              <w:fldChar w:fldCharType="begin"/>
            </w:r>
            <w:r w:rsidR="00885F2A">
              <w:rPr>
                <w:noProof/>
                <w:webHidden/>
              </w:rPr>
              <w:instrText xml:space="preserve"> PAGEREF _Toc162529156 \h </w:instrText>
            </w:r>
            <w:r w:rsidR="00885F2A">
              <w:rPr>
                <w:noProof/>
                <w:webHidden/>
              </w:rPr>
            </w:r>
            <w:r w:rsidR="00885F2A">
              <w:rPr>
                <w:noProof/>
                <w:webHidden/>
              </w:rPr>
              <w:fldChar w:fldCharType="separate"/>
            </w:r>
            <w:r w:rsidR="00885F2A">
              <w:rPr>
                <w:noProof/>
                <w:webHidden/>
              </w:rPr>
              <w:t>10</w:t>
            </w:r>
            <w:r w:rsidR="00885F2A">
              <w:rPr>
                <w:noProof/>
                <w:webHidden/>
              </w:rPr>
              <w:fldChar w:fldCharType="end"/>
            </w:r>
          </w:hyperlink>
        </w:p>
        <w:p w14:paraId="308B90B3" w14:textId="77777777" w:rsidR="00885F2A" w:rsidRDefault="001B0AC8">
          <w:pPr>
            <w:pStyle w:val="TM1"/>
            <w:tabs>
              <w:tab w:val="right" w:leader="dot" w:pos="9062"/>
            </w:tabs>
            <w:rPr>
              <w:rFonts w:eastAsiaTheme="minorEastAsia"/>
              <w:noProof/>
              <w:lang w:val="fr-FR" w:eastAsia="fr-FR"/>
            </w:rPr>
          </w:pPr>
          <w:hyperlink w:anchor="_Toc162529157" w:history="1">
            <w:r w:rsidR="00885F2A" w:rsidRPr="00921623">
              <w:rPr>
                <w:rStyle w:val="Lienhypertexte"/>
                <w:rFonts w:eastAsia="Times New Roman"/>
                <w:noProof/>
                <w:lang w:eastAsia="fr-FR"/>
              </w:rPr>
              <w:t>Practical example 1: running from a previously saved simulation file</w:t>
            </w:r>
            <w:r w:rsidR="00885F2A">
              <w:rPr>
                <w:noProof/>
                <w:webHidden/>
              </w:rPr>
              <w:tab/>
            </w:r>
            <w:r w:rsidR="00885F2A">
              <w:rPr>
                <w:noProof/>
                <w:webHidden/>
              </w:rPr>
              <w:fldChar w:fldCharType="begin"/>
            </w:r>
            <w:r w:rsidR="00885F2A">
              <w:rPr>
                <w:noProof/>
                <w:webHidden/>
              </w:rPr>
              <w:instrText xml:space="preserve"> PAGEREF _Toc162529157 \h </w:instrText>
            </w:r>
            <w:r w:rsidR="00885F2A">
              <w:rPr>
                <w:noProof/>
                <w:webHidden/>
              </w:rPr>
            </w:r>
            <w:r w:rsidR="00885F2A">
              <w:rPr>
                <w:noProof/>
                <w:webHidden/>
              </w:rPr>
              <w:fldChar w:fldCharType="separate"/>
            </w:r>
            <w:r w:rsidR="00885F2A">
              <w:rPr>
                <w:noProof/>
                <w:webHidden/>
              </w:rPr>
              <w:t>10</w:t>
            </w:r>
            <w:r w:rsidR="00885F2A">
              <w:rPr>
                <w:noProof/>
                <w:webHidden/>
              </w:rPr>
              <w:fldChar w:fldCharType="end"/>
            </w:r>
          </w:hyperlink>
        </w:p>
        <w:p w14:paraId="753AF179" w14:textId="77777777" w:rsidR="00885F2A" w:rsidRDefault="001B0AC8">
          <w:pPr>
            <w:pStyle w:val="TM1"/>
            <w:tabs>
              <w:tab w:val="right" w:leader="dot" w:pos="9062"/>
            </w:tabs>
            <w:rPr>
              <w:rFonts w:eastAsiaTheme="minorEastAsia"/>
              <w:noProof/>
              <w:lang w:val="fr-FR" w:eastAsia="fr-FR"/>
            </w:rPr>
          </w:pPr>
          <w:hyperlink w:anchor="_Toc162529158" w:history="1">
            <w:r w:rsidR="00885F2A" w:rsidRPr="00921623">
              <w:rPr>
                <w:rStyle w:val="Lienhypertexte"/>
                <w:noProof/>
              </w:rPr>
              <w:t>Practical Example 2: simulating a seizure-like activity</w:t>
            </w:r>
            <w:r w:rsidR="00885F2A">
              <w:rPr>
                <w:noProof/>
                <w:webHidden/>
              </w:rPr>
              <w:tab/>
            </w:r>
            <w:r w:rsidR="00885F2A">
              <w:rPr>
                <w:noProof/>
                <w:webHidden/>
              </w:rPr>
              <w:fldChar w:fldCharType="begin"/>
            </w:r>
            <w:r w:rsidR="00885F2A">
              <w:rPr>
                <w:noProof/>
                <w:webHidden/>
              </w:rPr>
              <w:instrText xml:space="preserve"> PAGEREF _Toc162529158 \h </w:instrText>
            </w:r>
            <w:r w:rsidR="00885F2A">
              <w:rPr>
                <w:noProof/>
                <w:webHidden/>
              </w:rPr>
            </w:r>
            <w:r w:rsidR="00885F2A">
              <w:rPr>
                <w:noProof/>
                <w:webHidden/>
              </w:rPr>
              <w:fldChar w:fldCharType="separate"/>
            </w:r>
            <w:r w:rsidR="00885F2A">
              <w:rPr>
                <w:noProof/>
                <w:webHidden/>
              </w:rPr>
              <w:t>13</w:t>
            </w:r>
            <w:r w:rsidR="00885F2A">
              <w:rPr>
                <w:noProof/>
                <w:webHidden/>
              </w:rPr>
              <w:fldChar w:fldCharType="end"/>
            </w:r>
          </w:hyperlink>
        </w:p>
        <w:p w14:paraId="714EB5FA" w14:textId="77777777" w:rsidR="00CE7208" w:rsidRDefault="00CE7208">
          <w:r>
            <w:rPr>
              <w:b/>
              <w:bCs/>
            </w:rPr>
            <w:fldChar w:fldCharType="end"/>
          </w:r>
        </w:p>
      </w:sdtContent>
    </w:sdt>
    <w:p w14:paraId="73A81DF2" w14:textId="77777777" w:rsidR="00F2180F" w:rsidRPr="00F2180F" w:rsidRDefault="00F2180F" w:rsidP="00F2180F"/>
    <w:p w14:paraId="1391BCEF" w14:textId="77777777" w:rsidR="00F2180F" w:rsidRPr="00A96F38" w:rsidRDefault="00F2180F" w:rsidP="00F2180F">
      <w:pPr>
        <w:pStyle w:val="Titre1"/>
        <w:rPr>
          <w:rFonts w:eastAsia="Times New Roman"/>
          <w:lang w:eastAsia="fr-FR"/>
        </w:rPr>
      </w:pPr>
      <w:bookmarkStart w:id="0" w:name="_Toc162529141"/>
      <w:r w:rsidRPr="00A96F38">
        <w:rPr>
          <w:rFonts w:eastAsia="Times New Roman"/>
          <w:lang w:eastAsia="fr-FR"/>
        </w:rPr>
        <w:t>Introduction</w:t>
      </w:r>
      <w:bookmarkEnd w:id="0"/>
    </w:p>
    <w:p w14:paraId="5909E594" w14:textId="77777777" w:rsidR="00F2180F" w:rsidRPr="00F2180F" w:rsidRDefault="0029667F" w:rsidP="004821B4">
      <w:pPr>
        <w:spacing w:before="100" w:beforeAutospacing="1" w:after="100" w:afterAutospacing="1" w:line="240" w:lineRule="auto"/>
        <w:rPr>
          <w:rFonts w:ascii="Times New Roman" w:eastAsia="Times New Roman" w:hAnsi="Times New Roman" w:cs="Times New Roman"/>
          <w:sz w:val="24"/>
          <w:szCs w:val="24"/>
          <w:lang w:eastAsia="fr-FR"/>
        </w:rPr>
      </w:pPr>
      <w:proofErr w:type="spellStart"/>
      <w:r>
        <w:rPr>
          <w:rFonts w:ascii="Times New Roman" w:eastAsia="Times New Roman" w:hAnsi="Times New Roman" w:cs="Times New Roman"/>
          <w:sz w:val="24"/>
          <w:szCs w:val="24"/>
          <w:lang w:eastAsia="fr-FR"/>
        </w:rPr>
        <w:t>Ne</w:t>
      </w:r>
      <w:r w:rsidR="009E17EC">
        <w:rPr>
          <w:rFonts w:ascii="Times New Roman" w:eastAsia="Times New Roman" w:hAnsi="Times New Roman" w:cs="Times New Roman"/>
          <w:sz w:val="24"/>
          <w:szCs w:val="24"/>
          <w:lang w:eastAsia="fr-FR"/>
        </w:rPr>
        <w:t>o</w:t>
      </w:r>
      <w:r w:rsidR="00381EA5">
        <w:rPr>
          <w:rFonts w:ascii="Times New Roman" w:eastAsia="Times New Roman" w:hAnsi="Times New Roman" w:cs="Times New Roman"/>
          <w:sz w:val="24"/>
          <w:szCs w:val="24"/>
          <w:lang w:eastAsia="fr-FR"/>
        </w:rPr>
        <w:t>NMM</w:t>
      </w:r>
      <w:proofErr w:type="spellEnd"/>
      <w:r w:rsidR="00381EA5">
        <w:rPr>
          <w:rFonts w:ascii="Times New Roman" w:eastAsia="Times New Roman" w:hAnsi="Times New Roman" w:cs="Times New Roman"/>
          <w:sz w:val="24"/>
          <w:szCs w:val="24"/>
          <w:lang w:eastAsia="fr-FR"/>
        </w:rPr>
        <w:t xml:space="preserve"> is a software package for simulating </w:t>
      </w:r>
      <w:proofErr w:type="spellStart"/>
      <w:r w:rsidR="00381EA5">
        <w:rPr>
          <w:rFonts w:ascii="Times New Roman" w:eastAsia="Times New Roman" w:hAnsi="Times New Roman" w:cs="Times New Roman"/>
          <w:sz w:val="24"/>
          <w:szCs w:val="24"/>
          <w:lang w:eastAsia="fr-FR"/>
        </w:rPr>
        <w:t>mesoscale</w:t>
      </w:r>
      <w:proofErr w:type="spellEnd"/>
      <w:r w:rsidR="00381EA5">
        <w:rPr>
          <w:rFonts w:ascii="Times New Roman" w:eastAsia="Times New Roman" w:hAnsi="Times New Roman" w:cs="Times New Roman"/>
          <w:sz w:val="24"/>
          <w:szCs w:val="24"/>
          <w:lang w:eastAsia="fr-FR"/>
        </w:rPr>
        <w:t xml:space="preserve"> (</w:t>
      </w:r>
      <w:r w:rsidR="00E430DF">
        <w:rPr>
          <w:rFonts w:ascii="Times New Roman" w:eastAsia="Times New Roman" w:hAnsi="Times New Roman" w:cs="Times New Roman"/>
          <w:sz w:val="24"/>
          <w:szCs w:val="24"/>
          <w:lang w:eastAsia="fr-FR"/>
        </w:rPr>
        <w:t>neuronal population</w:t>
      </w:r>
      <w:r w:rsidR="00381EA5">
        <w:rPr>
          <w:rFonts w:ascii="Times New Roman" w:eastAsia="Times New Roman" w:hAnsi="Times New Roman" w:cs="Times New Roman"/>
          <w:sz w:val="24"/>
          <w:szCs w:val="24"/>
          <w:lang w:eastAsia="fr-FR"/>
        </w:rPr>
        <w:t>)</w:t>
      </w:r>
      <w:r w:rsidR="00E430DF">
        <w:rPr>
          <w:rFonts w:ascii="Times New Roman" w:eastAsia="Times New Roman" w:hAnsi="Times New Roman" w:cs="Times New Roman"/>
          <w:sz w:val="24"/>
          <w:szCs w:val="24"/>
          <w:lang w:eastAsia="fr-FR"/>
        </w:rPr>
        <w:t xml:space="preserve"> and </w:t>
      </w:r>
      <w:proofErr w:type="spellStart"/>
      <w:r w:rsidR="00E430DF">
        <w:rPr>
          <w:rFonts w:ascii="Times New Roman" w:eastAsia="Times New Roman" w:hAnsi="Times New Roman" w:cs="Times New Roman"/>
          <w:sz w:val="24"/>
          <w:szCs w:val="24"/>
          <w:lang w:eastAsia="fr-FR"/>
        </w:rPr>
        <w:t>macroscale</w:t>
      </w:r>
      <w:proofErr w:type="spellEnd"/>
      <w:r w:rsidR="00E430DF">
        <w:rPr>
          <w:rFonts w:ascii="Times New Roman" w:eastAsia="Times New Roman" w:hAnsi="Times New Roman" w:cs="Times New Roman"/>
          <w:sz w:val="24"/>
          <w:szCs w:val="24"/>
          <w:lang w:eastAsia="fr-FR"/>
        </w:rPr>
        <w:t xml:space="preserve"> (connected neuronal populat</w:t>
      </w:r>
      <w:r w:rsidR="00D458BD">
        <w:rPr>
          <w:rFonts w:ascii="Times New Roman" w:eastAsia="Times New Roman" w:hAnsi="Times New Roman" w:cs="Times New Roman"/>
          <w:sz w:val="24"/>
          <w:szCs w:val="24"/>
          <w:lang w:eastAsia="fr-FR"/>
        </w:rPr>
        <w:t xml:space="preserve">ions at the whole brain level). </w:t>
      </w:r>
      <w:proofErr w:type="spellStart"/>
      <w:r w:rsidR="001D4DC1">
        <w:rPr>
          <w:rFonts w:ascii="Times New Roman" w:eastAsia="Times New Roman" w:hAnsi="Times New Roman" w:cs="Times New Roman"/>
          <w:sz w:val="24"/>
          <w:szCs w:val="24"/>
          <w:lang w:eastAsia="fr-FR"/>
        </w:rPr>
        <w:t>Neo</w:t>
      </w:r>
      <w:r w:rsidR="004821B4">
        <w:rPr>
          <w:rFonts w:ascii="Times New Roman" w:eastAsia="Times New Roman" w:hAnsi="Times New Roman" w:cs="Times New Roman"/>
          <w:sz w:val="24"/>
          <w:szCs w:val="24"/>
          <w:lang w:eastAsia="fr-FR"/>
        </w:rPr>
        <w:t>NMM</w:t>
      </w:r>
      <w:proofErr w:type="spellEnd"/>
      <w:r w:rsidR="004821B4">
        <w:rPr>
          <w:rFonts w:ascii="Times New Roman" w:eastAsia="Times New Roman" w:hAnsi="Times New Roman" w:cs="Times New Roman"/>
          <w:sz w:val="24"/>
          <w:szCs w:val="24"/>
          <w:lang w:eastAsia="fr-FR"/>
        </w:rPr>
        <w:t xml:space="preserve"> targets </w:t>
      </w:r>
      <w:r w:rsidR="00790F5E">
        <w:rPr>
          <w:rFonts w:ascii="Times New Roman" w:eastAsia="Times New Roman" w:hAnsi="Times New Roman" w:cs="Times New Roman"/>
          <w:sz w:val="24"/>
          <w:szCs w:val="24"/>
          <w:lang w:eastAsia="fr-FR"/>
        </w:rPr>
        <w:t xml:space="preserve">computational Neuroscience </w:t>
      </w:r>
      <w:r w:rsidR="004821B4">
        <w:rPr>
          <w:rFonts w:ascii="Times New Roman" w:eastAsia="Times New Roman" w:hAnsi="Times New Roman" w:cs="Times New Roman"/>
          <w:sz w:val="24"/>
          <w:szCs w:val="24"/>
          <w:lang w:eastAsia="fr-FR"/>
        </w:rPr>
        <w:t>students, engineers</w:t>
      </w:r>
      <w:r w:rsidR="00B23BDA">
        <w:rPr>
          <w:rFonts w:ascii="Times New Roman" w:eastAsia="Times New Roman" w:hAnsi="Times New Roman" w:cs="Times New Roman"/>
          <w:sz w:val="24"/>
          <w:szCs w:val="24"/>
          <w:lang w:eastAsia="fr-FR"/>
        </w:rPr>
        <w:t>,</w:t>
      </w:r>
      <w:r w:rsidR="004821B4">
        <w:rPr>
          <w:rFonts w:ascii="Times New Roman" w:eastAsia="Times New Roman" w:hAnsi="Times New Roman" w:cs="Times New Roman"/>
          <w:sz w:val="24"/>
          <w:szCs w:val="24"/>
          <w:lang w:eastAsia="fr-FR"/>
        </w:rPr>
        <w:t xml:space="preserve"> and researchers</w:t>
      </w:r>
      <w:r w:rsidR="001D4DC1">
        <w:rPr>
          <w:rFonts w:ascii="Times New Roman" w:eastAsia="Times New Roman" w:hAnsi="Times New Roman" w:cs="Times New Roman"/>
          <w:sz w:val="24"/>
          <w:szCs w:val="24"/>
          <w:lang w:eastAsia="fr-FR"/>
        </w:rPr>
        <w:t xml:space="preserve">, who want to simulate </w:t>
      </w:r>
      <w:r w:rsidR="006705A4">
        <w:rPr>
          <w:rFonts w:ascii="Times New Roman" w:eastAsia="Times New Roman" w:hAnsi="Times New Roman" w:cs="Times New Roman"/>
          <w:sz w:val="24"/>
          <w:szCs w:val="24"/>
          <w:lang w:eastAsia="fr-FR"/>
        </w:rPr>
        <w:t xml:space="preserve">EEG signals with </w:t>
      </w:r>
      <w:r w:rsidR="001D4DC1">
        <w:rPr>
          <w:rFonts w:ascii="Times New Roman" w:eastAsia="Times New Roman" w:hAnsi="Times New Roman" w:cs="Times New Roman"/>
          <w:sz w:val="24"/>
          <w:szCs w:val="24"/>
          <w:lang w:eastAsia="fr-FR"/>
        </w:rPr>
        <w:t xml:space="preserve">a </w:t>
      </w:r>
      <w:proofErr w:type="spellStart"/>
      <w:r w:rsidR="001D4DC1">
        <w:rPr>
          <w:rFonts w:ascii="Times New Roman" w:eastAsia="Times New Roman" w:hAnsi="Times New Roman" w:cs="Times New Roman"/>
          <w:sz w:val="24"/>
          <w:szCs w:val="24"/>
          <w:lang w:eastAsia="fr-FR"/>
        </w:rPr>
        <w:t>neurophysiologically</w:t>
      </w:r>
      <w:proofErr w:type="spellEnd"/>
      <w:r w:rsidR="001D4DC1">
        <w:rPr>
          <w:rFonts w:ascii="Times New Roman" w:eastAsia="Times New Roman" w:hAnsi="Times New Roman" w:cs="Times New Roman"/>
          <w:sz w:val="24"/>
          <w:szCs w:val="24"/>
          <w:lang w:eastAsia="fr-FR"/>
        </w:rPr>
        <w:t xml:space="preserve"> grounded neural mass </w:t>
      </w:r>
      <w:r w:rsidR="006705A4">
        <w:rPr>
          <w:rFonts w:ascii="Times New Roman" w:eastAsia="Times New Roman" w:hAnsi="Times New Roman" w:cs="Times New Roman"/>
          <w:sz w:val="24"/>
          <w:szCs w:val="24"/>
          <w:lang w:eastAsia="fr-FR"/>
        </w:rPr>
        <w:t xml:space="preserve">(NMM) </w:t>
      </w:r>
      <w:r w:rsidR="00290DC9">
        <w:rPr>
          <w:rFonts w:ascii="Times New Roman" w:eastAsia="Times New Roman" w:hAnsi="Times New Roman" w:cs="Times New Roman"/>
          <w:sz w:val="24"/>
          <w:szCs w:val="24"/>
          <w:lang w:eastAsia="fr-FR"/>
        </w:rPr>
        <w:t>as introduced</w:t>
      </w:r>
      <w:r w:rsidR="006705A4">
        <w:rPr>
          <w:rFonts w:ascii="Times New Roman" w:eastAsia="Times New Roman" w:hAnsi="Times New Roman" w:cs="Times New Roman"/>
          <w:sz w:val="24"/>
          <w:szCs w:val="24"/>
          <w:lang w:eastAsia="fr-FR"/>
        </w:rPr>
        <w:t xml:space="preserve"> in </w:t>
      </w:r>
      <w:commentRangeStart w:id="1"/>
      <w:r w:rsidR="006705A4">
        <w:rPr>
          <w:rFonts w:ascii="Times New Roman" w:eastAsia="Times New Roman" w:hAnsi="Times New Roman" w:cs="Times New Roman"/>
          <w:sz w:val="24"/>
          <w:szCs w:val="24"/>
          <w:lang w:eastAsia="fr-FR"/>
        </w:rPr>
        <w:fldChar w:fldCharType="begin"/>
      </w:r>
      <w:r w:rsidR="006705A4">
        <w:rPr>
          <w:rFonts w:ascii="Times New Roman" w:eastAsia="Times New Roman" w:hAnsi="Times New Roman" w:cs="Times New Roman"/>
          <w:sz w:val="24"/>
          <w:szCs w:val="24"/>
          <w:lang w:eastAsia="fr-FR"/>
        </w:rPr>
        <w:instrText xml:space="preserve"> ADDIN ZOTERO_ITEM CSL_CITATION {"citationID":"ceS7PBy6","properties":{"formattedCitation":"(1)","plainCitation":"(1)","noteIndex":0},"citationItems":[{"id":5506,"uris":["http://zotero.org/users/5242483/items/7YLND5GV"],"itemData":{"id":5506,"type":"article-journal","abstract":"Objective. In partial epilepsies, interictal epileptiform discharges (IEDs) are paroxysmal events observed in epileptogenic zone (EZ) and non-epileptogenic zone (NEZ). IEDs’ generation and recurrence are subject to different hypotheses: they appear through glutamatergic and gamma-aminobutyric acidergic (GABAergic) processes; they may trigger seizures or prevent seizure propagation. This paper focuses on a specific class of IEDs, spike-waves (SWs), characterized by a short-duration spike followed by a longer duration wave, both of the same polarity. Signal analysis and neurophysiological mathematical models are used to interpret puzzling IED generation. Approach. Interictal activity was recorded by intracranial stereo-electroencephalography (SEEG) electrodes in five different patients. SEEG experts identified the epileptic and non-epileptic zones in which IEDs were detected. After quantifying spatial and temporal features of the detected IEDs, the most significant features for classifying epileptic and non-epileptic zones were determined. A neurophysiologically-plausible mathematical model was then introduced to simulate the IEDs and understand the underlying differences observed in epileptic and non-epileptic zone IEDs. Main results. Two classes of SWs were identified according to subtle differences in morphology and timing of the spike and wave component. Results showed that type-1 SWs were generated in epileptogenic regions also involved at seizure onset, while type-2 SWs were produced in the propagation or non-involved areas. The modeling study indicated that synaptic kinetics, cortical organization, and network interactions determined the morphology of the simulated SEEG signals. Modeling results suggested that the IED morphologies were linked to the degree of preserved inhibition. Significance. This work contributes to the understanding of different mechanisms generating IEDs in epileptic networks. The combination of signal analysis and computational models provides an efficient framework for exploring IEDs in partial epilepsies and classifying EZ and NEZ.","container-title":"Journal of Neural Engineering","DOI":"10.1088/1741-2552/ac8fb4","ISSN":"1741-2552","issue":"5","journalAbbreviation":"J. Neural Eng.","language":"en","license":"All rights reserved","note":"publisher: IOP Publishing","page":"055005","source":"Institute of Physics","title":"Signal processing and computational modeling for interpretation of SEEG-recorded interictal epileptiform discharges in epileptogenic and non-epileptogenic zones","volume":"19","author":[{"family":"Köksal-Ersöz","given":"Elif"},{"family":"Lazazzera","given":"Remo"},{"family":"Yochum","given":"Maxime"},{"family":"Merlet","given":"Isabelle"},{"family":"Makhalova","given":"Julia"},{"family":"Mercadal","given":"Borja"},{"family":"Sanchez-Todo","given":"Roser"},{"family":"Ruffini","given":"Giulio"},{"family":"Bartolomei","given":"Fabrice"},{"family":"Benquet","given":"Pascal"},{"family":"Wendling","given":"Fabrice"}],"issued":{"date-parts":[["2022",9]]}}}],"schema":"https://github.com/citation-style-language/schema/raw/master/csl-citation.json"} </w:instrText>
      </w:r>
      <w:r w:rsidR="006705A4">
        <w:rPr>
          <w:rFonts w:ascii="Times New Roman" w:eastAsia="Times New Roman" w:hAnsi="Times New Roman" w:cs="Times New Roman"/>
          <w:sz w:val="24"/>
          <w:szCs w:val="24"/>
          <w:lang w:eastAsia="fr-FR"/>
        </w:rPr>
        <w:fldChar w:fldCharType="separate"/>
      </w:r>
      <w:r w:rsidR="006705A4" w:rsidRPr="00D458BD">
        <w:rPr>
          <w:rFonts w:ascii="Times New Roman" w:hAnsi="Times New Roman" w:cs="Times New Roman"/>
          <w:sz w:val="24"/>
        </w:rPr>
        <w:t>(1)</w:t>
      </w:r>
      <w:r w:rsidR="006705A4">
        <w:rPr>
          <w:rFonts w:ascii="Times New Roman" w:eastAsia="Times New Roman" w:hAnsi="Times New Roman" w:cs="Times New Roman"/>
          <w:sz w:val="24"/>
          <w:szCs w:val="24"/>
          <w:lang w:eastAsia="fr-FR"/>
        </w:rPr>
        <w:fldChar w:fldCharType="end"/>
      </w:r>
      <w:commentRangeEnd w:id="1"/>
      <w:r w:rsidR="00A54E7F">
        <w:rPr>
          <w:rStyle w:val="Marquedecommentaire"/>
        </w:rPr>
        <w:commentReference w:id="1"/>
      </w:r>
      <w:r w:rsidR="006705A4">
        <w:rPr>
          <w:rFonts w:ascii="Times New Roman" w:eastAsia="Times New Roman" w:hAnsi="Times New Roman" w:cs="Times New Roman"/>
          <w:sz w:val="24"/>
          <w:szCs w:val="24"/>
          <w:lang w:eastAsia="fr-FR"/>
        </w:rPr>
        <w:t xml:space="preserve">. </w:t>
      </w:r>
      <w:r w:rsidR="004821B4">
        <w:rPr>
          <w:rFonts w:ascii="Times New Roman" w:eastAsia="Times New Roman" w:hAnsi="Times New Roman" w:cs="Times New Roman"/>
          <w:sz w:val="24"/>
          <w:szCs w:val="24"/>
          <w:lang w:eastAsia="fr-FR"/>
        </w:rPr>
        <w:t xml:space="preserve">The software package requires basic coding skills in </w:t>
      </w:r>
      <w:r w:rsidR="00B23BDA">
        <w:rPr>
          <w:rFonts w:ascii="Times New Roman" w:eastAsia="Times New Roman" w:hAnsi="Times New Roman" w:cs="Times New Roman"/>
          <w:sz w:val="24"/>
          <w:szCs w:val="24"/>
          <w:lang w:eastAsia="fr-FR"/>
        </w:rPr>
        <w:t>P</w:t>
      </w:r>
      <w:r w:rsidR="004821B4">
        <w:rPr>
          <w:rFonts w:ascii="Times New Roman" w:eastAsia="Times New Roman" w:hAnsi="Times New Roman" w:cs="Times New Roman"/>
          <w:sz w:val="24"/>
          <w:szCs w:val="24"/>
          <w:lang w:eastAsia="fr-FR"/>
        </w:rPr>
        <w:t xml:space="preserve">ython. </w:t>
      </w:r>
    </w:p>
    <w:p w14:paraId="6BB946EA" w14:textId="77777777" w:rsidR="00F2180F" w:rsidRPr="00F2180F" w:rsidRDefault="00F2180F" w:rsidP="00F2180F">
      <w:pPr>
        <w:pStyle w:val="Titre1"/>
        <w:rPr>
          <w:rFonts w:eastAsia="Times New Roman"/>
          <w:lang w:eastAsia="fr-FR"/>
        </w:rPr>
      </w:pPr>
      <w:bookmarkStart w:id="2" w:name="_Toc162529142"/>
      <w:r w:rsidRPr="00F2180F">
        <w:rPr>
          <w:rFonts w:eastAsia="Times New Roman"/>
          <w:lang w:eastAsia="fr-FR"/>
        </w:rPr>
        <w:t>Installation and Setup</w:t>
      </w:r>
      <w:bookmarkEnd w:id="2"/>
    </w:p>
    <w:p w14:paraId="3DE26B48" w14:textId="77777777" w:rsidR="00A54E7F" w:rsidRDefault="00A96F38" w:rsidP="00E55745">
      <w:pPr>
        <w:spacing w:before="100" w:beforeAutospacing="1" w:after="100" w:afterAutospacing="1" w:line="240" w:lineRule="auto"/>
        <w:rPr>
          <w:ins w:id="3" w:author="Compte Microsoft" w:date="2024-03-29T09:19:00Z"/>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As the software package reassembles the </w:t>
      </w:r>
      <w:r w:rsidR="00D77BE1">
        <w:rPr>
          <w:rFonts w:ascii="Times New Roman" w:eastAsia="Times New Roman" w:hAnsi="Times New Roman" w:cs="Times New Roman"/>
          <w:sz w:val="24"/>
          <w:szCs w:val="24"/>
          <w:lang w:eastAsia="fr-FR"/>
        </w:rPr>
        <w:t>P</w:t>
      </w:r>
      <w:r>
        <w:rPr>
          <w:rFonts w:ascii="Times New Roman" w:eastAsia="Times New Roman" w:hAnsi="Times New Roman" w:cs="Times New Roman"/>
          <w:sz w:val="24"/>
          <w:szCs w:val="24"/>
          <w:lang w:eastAsia="fr-FR"/>
        </w:rPr>
        <w:t>ython scripts necessary for simulations and visualization</w:t>
      </w:r>
      <w:ins w:id="4" w:author="Compte Microsoft" w:date="2024-03-29T09:19:00Z">
        <w:r w:rsidR="00A54E7F">
          <w:rPr>
            <w:rFonts w:ascii="Times New Roman" w:eastAsia="Times New Roman" w:hAnsi="Times New Roman" w:cs="Times New Roman"/>
            <w:sz w:val="24"/>
            <w:szCs w:val="24"/>
            <w:lang w:eastAsia="fr-FR"/>
          </w:rPr>
          <w:t>.</w:t>
        </w:r>
      </w:ins>
    </w:p>
    <w:p w14:paraId="323A6EC4" w14:textId="77777777" w:rsidR="00F2180F" w:rsidRDefault="00A96F38" w:rsidP="00E55745">
      <w:pPr>
        <w:spacing w:before="100" w:beforeAutospacing="1" w:after="100" w:afterAutospacing="1" w:line="240" w:lineRule="auto"/>
        <w:rPr>
          <w:ins w:id="5" w:author="Compte Microsoft" w:date="2024-03-29T09:22:00Z"/>
          <w:rFonts w:ascii="Times New Roman" w:eastAsia="Times New Roman" w:hAnsi="Times New Roman" w:cs="Times New Roman"/>
          <w:sz w:val="24"/>
          <w:szCs w:val="24"/>
          <w:lang w:eastAsia="fr-FR"/>
        </w:rPr>
      </w:pPr>
      <w:del w:id="6" w:author="Compte Microsoft" w:date="2024-03-29T09:19:00Z">
        <w:r w:rsidDel="00A54E7F">
          <w:rPr>
            <w:rFonts w:ascii="Times New Roman" w:eastAsia="Times New Roman" w:hAnsi="Times New Roman" w:cs="Times New Roman"/>
            <w:sz w:val="24"/>
            <w:szCs w:val="24"/>
            <w:lang w:eastAsia="fr-FR"/>
          </w:rPr>
          <w:delText>,</w:delText>
        </w:r>
      </w:del>
      <w:r>
        <w:rPr>
          <w:rFonts w:ascii="Times New Roman" w:eastAsia="Times New Roman" w:hAnsi="Times New Roman" w:cs="Times New Roman"/>
          <w:sz w:val="24"/>
          <w:szCs w:val="24"/>
          <w:lang w:eastAsia="fr-FR"/>
        </w:rPr>
        <w:t xml:space="preserve"> </w:t>
      </w:r>
      <w:ins w:id="7" w:author="Compte Microsoft" w:date="2024-03-29T09:25:00Z">
        <w:r w:rsidR="00A54E7F">
          <w:rPr>
            <w:rFonts w:ascii="Times New Roman" w:eastAsia="Times New Roman" w:hAnsi="Times New Roman" w:cs="Times New Roman"/>
            <w:sz w:val="24"/>
            <w:szCs w:val="24"/>
            <w:lang w:eastAsia="fr-FR"/>
          </w:rPr>
          <w:t>I</w:t>
        </w:r>
      </w:ins>
      <w:del w:id="8" w:author="Compte Microsoft" w:date="2024-03-29T09:25:00Z">
        <w:r w:rsidDel="00A54E7F">
          <w:rPr>
            <w:rFonts w:ascii="Times New Roman" w:eastAsia="Times New Roman" w:hAnsi="Times New Roman" w:cs="Times New Roman"/>
            <w:sz w:val="24"/>
            <w:szCs w:val="24"/>
            <w:lang w:eastAsia="fr-FR"/>
          </w:rPr>
          <w:delText>i</w:delText>
        </w:r>
      </w:del>
      <w:r>
        <w:rPr>
          <w:rFonts w:ascii="Times New Roman" w:eastAsia="Times New Roman" w:hAnsi="Times New Roman" w:cs="Times New Roman"/>
          <w:sz w:val="24"/>
          <w:szCs w:val="24"/>
          <w:lang w:eastAsia="fr-FR"/>
        </w:rPr>
        <w:t xml:space="preserve">t does not require installation but a </w:t>
      </w:r>
      <w:r w:rsidR="00032429">
        <w:rPr>
          <w:rFonts w:ascii="Times New Roman" w:eastAsia="Times New Roman" w:hAnsi="Times New Roman" w:cs="Times New Roman"/>
          <w:sz w:val="24"/>
          <w:szCs w:val="24"/>
          <w:lang w:eastAsia="fr-FR"/>
        </w:rPr>
        <w:t xml:space="preserve">python environment with </w:t>
      </w:r>
      <w:r w:rsidR="004A20CB">
        <w:rPr>
          <w:rFonts w:ascii="Times New Roman" w:eastAsia="Times New Roman" w:hAnsi="Times New Roman" w:cs="Times New Roman"/>
          <w:sz w:val="24"/>
          <w:szCs w:val="24"/>
          <w:lang w:eastAsia="fr-FR"/>
        </w:rPr>
        <w:t>available</w:t>
      </w:r>
      <w:r w:rsidR="00032429">
        <w:rPr>
          <w:rFonts w:ascii="Times New Roman" w:eastAsia="Times New Roman" w:hAnsi="Times New Roman" w:cs="Times New Roman"/>
          <w:sz w:val="24"/>
          <w:szCs w:val="24"/>
          <w:lang w:eastAsia="fr-FR"/>
        </w:rPr>
        <w:t xml:space="preserve"> modules given in </w:t>
      </w:r>
      <w:r w:rsidR="00032429" w:rsidRPr="00652AAD">
        <w:rPr>
          <w:rFonts w:ascii="Times New Roman" w:eastAsia="Times New Roman" w:hAnsi="Times New Roman" w:cs="Times New Roman"/>
          <w:sz w:val="24"/>
          <w:szCs w:val="24"/>
          <w:highlight w:val="yellow"/>
          <w:lang w:eastAsia="fr-FR"/>
        </w:rPr>
        <w:t>Table XX.</w:t>
      </w:r>
    </w:p>
    <w:p w14:paraId="06B8253B" w14:textId="77777777" w:rsidR="00A54E7F" w:rsidRDefault="00A54E7F" w:rsidP="00A54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9" w:author="Compte Microsoft" w:date="2024-03-29T09:22:00Z"/>
          <w:rFonts w:ascii="Lucida Console" w:eastAsia="Times New Roman" w:hAnsi="Lucida Console" w:cs="Courier New"/>
          <w:color w:val="080808"/>
          <w:sz w:val="20"/>
          <w:szCs w:val="20"/>
          <w:lang w:val="fr-FR" w:eastAsia="fr-FR"/>
        </w:rPr>
        <w:pPrChange w:id="10" w:author="Compte Microsoft" w:date="2024-03-29T09:22:00Z">
          <w:pPr>
            <w:spacing w:before="100" w:beforeAutospacing="1" w:after="100" w:afterAutospacing="1" w:line="240" w:lineRule="auto"/>
          </w:pPr>
        </w:pPrChange>
      </w:pPr>
      <w:ins w:id="11" w:author="Compte Microsoft" w:date="2024-03-29T09:22:00Z">
        <w:r w:rsidRPr="00A54E7F">
          <w:rPr>
            <w:rFonts w:ascii="Lucida Console" w:eastAsia="Times New Roman" w:hAnsi="Lucida Console" w:cs="Courier New"/>
            <w:color w:val="080808"/>
            <w:sz w:val="20"/>
            <w:szCs w:val="20"/>
            <w:lang w:val="fr-FR" w:eastAsia="fr-FR"/>
          </w:rPr>
          <w:lastRenderedPageBreak/>
          <w:t>PyQt6</w:t>
        </w:r>
      </w:ins>
      <w:ins w:id="12" w:author="Compte Microsoft" w:date="2024-03-29T09:24:00Z">
        <w:r>
          <w:rPr>
            <w:rFonts w:ascii="Lucida Console" w:eastAsia="Times New Roman" w:hAnsi="Lucida Console" w:cs="Courier New"/>
            <w:color w:val="080808"/>
            <w:sz w:val="20"/>
            <w:szCs w:val="20"/>
            <w:lang w:val="fr-FR" w:eastAsia="fr-FR"/>
          </w:rPr>
          <w:t xml:space="preserve"> &gt;= 6.6.1</w:t>
        </w:r>
      </w:ins>
    </w:p>
    <w:p w14:paraId="6178FB9C" w14:textId="77777777" w:rsidR="00A54E7F" w:rsidRDefault="00A54E7F" w:rsidP="00A54E7F">
      <w:pPr>
        <w:pStyle w:val="PrformatHTML"/>
        <w:shd w:val="clear" w:color="auto" w:fill="FFFFFF"/>
        <w:rPr>
          <w:ins w:id="13" w:author="Compte Microsoft" w:date="2024-03-29T09:22:00Z"/>
          <w:rFonts w:ascii="Lucida Console" w:hAnsi="Lucida Console"/>
          <w:color w:val="080808"/>
        </w:rPr>
      </w:pPr>
      <w:proofErr w:type="spellStart"/>
      <w:ins w:id="14" w:author="Compte Microsoft" w:date="2024-03-29T09:22:00Z">
        <w:r>
          <w:rPr>
            <w:rFonts w:ascii="Lucida Console" w:hAnsi="Lucida Console"/>
            <w:color w:val="080808"/>
          </w:rPr>
          <w:t>Numpy</w:t>
        </w:r>
      </w:ins>
      <w:proofErr w:type="spellEnd"/>
      <w:ins w:id="15" w:author="Compte Microsoft" w:date="2024-03-29T09:24:00Z">
        <w:r>
          <w:rPr>
            <w:rFonts w:ascii="Lucida Console" w:hAnsi="Lucida Console"/>
            <w:color w:val="080808"/>
          </w:rPr>
          <w:t xml:space="preserve"> &gt;= 1.23.5</w:t>
        </w:r>
      </w:ins>
    </w:p>
    <w:p w14:paraId="79596BD5" w14:textId="77777777" w:rsidR="00A54E7F" w:rsidRDefault="00A54E7F" w:rsidP="00A54E7F">
      <w:pPr>
        <w:pStyle w:val="PrformatHTML"/>
        <w:shd w:val="clear" w:color="auto" w:fill="FFFFFF"/>
        <w:rPr>
          <w:ins w:id="16" w:author="Compte Microsoft" w:date="2024-03-29T09:22:00Z"/>
          <w:rFonts w:ascii="Lucida Console" w:hAnsi="Lucida Console"/>
          <w:color w:val="080808"/>
        </w:rPr>
      </w:pPr>
      <w:proofErr w:type="spellStart"/>
      <w:ins w:id="17" w:author="Compte Microsoft" w:date="2024-03-29T09:22:00Z">
        <w:r>
          <w:rPr>
            <w:rFonts w:ascii="Lucida Console" w:hAnsi="Lucida Console"/>
            <w:color w:val="080808"/>
          </w:rPr>
          <w:t>Scipy</w:t>
        </w:r>
      </w:ins>
      <w:proofErr w:type="spellEnd"/>
      <w:ins w:id="18" w:author="Compte Microsoft" w:date="2024-03-29T09:24:00Z">
        <w:r>
          <w:rPr>
            <w:rFonts w:ascii="Lucida Console" w:hAnsi="Lucida Console"/>
            <w:color w:val="080808"/>
          </w:rPr>
          <w:t xml:space="preserve"> &gt;=</w:t>
        </w:r>
      </w:ins>
      <w:ins w:id="19" w:author="Compte Microsoft" w:date="2024-03-29T09:25:00Z">
        <w:r>
          <w:rPr>
            <w:rFonts w:ascii="Lucida Console" w:hAnsi="Lucida Console"/>
            <w:color w:val="080808"/>
          </w:rPr>
          <w:t xml:space="preserve"> 1.10.1</w:t>
        </w:r>
      </w:ins>
    </w:p>
    <w:p w14:paraId="768AB440" w14:textId="77777777" w:rsidR="00A54E7F" w:rsidRDefault="00A54E7F" w:rsidP="00A54E7F">
      <w:pPr>
        <w:pStyle w:val="PrformatHTML"/>
        <w:shd w:val="clear" w:color="auto" w:fill="FFFFFF"/>
        <w:rPr>
          <w:ins w:id="20" w:author="Compte Microsoft" w:date="2024-03-29T09:22:00Z"/>
          <w:rFonts w:ascii="Lucida Console" w:hAnsi="Lucida Console"/>
          <w:color w:val="080808"/>
        </w:rPr>
      </w:pPr>
      <w:proofErr w:type="spellStart"/>
      <w:proofErr w:type="gramStart"/>
      <w:ins w:id="21" w:author="Compte Microsoft" w:date="2024-03-29T09:22:00Z">
        <w:r>
          <w:rPr>
            <w:rFonts w:ascii="Lucida Console" w:hAnsi="Lucida Console"/>
            <w:color w:val="080808"/>
          </w:rPr>
          <w:t>matplotlib</w:t>
        </w:r>
      </w:ins>
      <w:proofErr w:type="spellEnd"/>
      <w:proofErr w:type="gramEnd"/>
      <w:ins w:id="22" w:author="Compte Microsoft" w:date="2024-03-29T09:24:00Z">
        <w:r>
          <w:rPr>
            <w:rFonts w:ascii="Lucida Console" w:hAnsi="Lucida Console"/>
            <w:color w:val="080808"/>
          </w:rPr>
          <w:t xml:space="preserve"> &gt;=</w:t>
        </w:r>
      </w:ins>
      <w:ins w:id="23" w:author="Compte Microsoft" w:date="2024-03-29T09:25:00Z">
        <w:r>
          <w:rPr>
            <w:rFonts w:ascii="Lucida Console" w:hAnsi="Lucida Console"/>
            <w:color w:val="080808"/>
          </w:rPr>
          <w:t xml:space="preserve"> 3.8.3</w:t>
        </w:r>
      </w:ins>
    </w:p>
    <w:p w14:paraId="4231EE6A" w14:textId="77777777" w:rsidR="00A54E7F" w:rsidRDefault="00A54E7F" w:rsidP="00A54E7F">
      <w:pPr>
        <w:pStyle w:val="PrformatHTML"/>
        <w:shd w:val="clear" w:color="auto" w:fill="FFFFFF"/>
        <w:rPr>
          <w:ins w:id="24" w:author="Compte Microsoft" w:date="2024-03-29T09:22:00Z"/>
          <w:rFonts w:ascii="Lucida Console" w:hAnsi="Lucida Console"/>
          <w:color w:val="080808"/>
        </w:rPr>
      </w:pPr>
      <w:proofErr w:type="spellStart"/>
      <w:proofErr w:type="gramStart"/>
      <w:ins w:id="25" w:author="Compte Microsoft" w:date="2024-03-29T09:22:00Z">
        <w:r>
          <w:rPr>
            <w:rFonts w:ascii="Lucida Console" w:hAnsi="Lucida Console"/>
            <w:color w:val="080808"/>
          </w:rPr>
          <w:t>vtk</w:t>
        </w:r>
      </w:ins>
      <w:proofErr w:type="spellEnd"/>
      <w:proofErr w:type="gramEnd"/>
      <w:ins w:id="26" w:author="Compte Microsoft" w:date="2024-03-29T09:24:00Z">
        <w:r>
          <w:rPr>
            <w:rFonts w:ascii="Lucida Console" w:hAnsi="Lucida Console"/>
            <w:color w:val="080808"/>
          </w:rPr>
          <w:t xml:space="preserve"> &gt;=</w:t>
        </w:r>
      </w:ins>
      <w:ins w:id="27" w:author="Compte Microsoft" w:date="2024-03-29T09:25:00Z">
        <w:r>
          <w:rPr>
            <w:rFonts w:ascii="Lucida Console" w:hAnsi="Lucida Console"/>
            <w:color w:val="080808"/>
          </w:rPr>
          <w:t xml:space="preserve"> 9.2.6</w:t>
        </w:r>
      </w:ins>
    </w:p>
    <w:p w14:paraId="10943965" w14:textId="77777777" w:rsidR="00A54E7F" w:rsidRDefault="00A54E7F" w:rsidP="00A54E7F">
      <w:pPr>
        <w:pStyle w:val="PrformatHTML"/>
        <w:shd w:val="clear" w:color="auto" w:fill="FFFFFF"/>
        <w:rPr>
          <w:ins w:id="28" w:author="Compte Microsoft" w:date="2024-03-29T09:22:00Z"/>
          <w:rFonts w:ascii="Lucida Console" w:hAnsi="Lucida Console"/>
          <w:color w:val="080808"/>
        </w:rPr>
      </w:pPr>
    </w:p>
    <w:p w14:paraId="216A85D9" w14:textId="77777777" w:rsidR="00A54E7F" w:rsidRDefault="00A54E7F" w:rsidP="00A54E7F">
      <w:pPr>
        <w:pStyle w:val="PrformatHTML"/>
        <w:shd w:val="clear" w:color="auto" w:fill="FFFFFF"/>
        <w:rPr>
          <w:ins w:id="29" w:author="Compte Microsoft" w:date="2024-03-29T09:22:00Z"/>
          <w:rFonts w:ascii="Lucida Console" w:hAnsi="Lucida Console"/>
          <w:color w:val="080808"/>
        </w:rPr>
      </w:pPr>
    </w:p>
    <w:p w14:paraId="0E9DAB7A" w14:textId="77777777" w:rsidR="00A54E7F" w:rsidRPr="00F2180F" w:rsidRDefault="00A54E7F" w:rsidP="00A54E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Change w:id="30" w:author="Compte Microsoft" w:date="2024-03-29T09:22:00Z">
          <w:pPr>
            <w:spacing w:before="100" w:beforeAutospacing="1" w:after="100" w:afterAutospacing="1" w:line="240" w:lineRule="auto"/>
          </w:pPr>
        </w:pPrChange>
      </w:pPr>
    </w:p>
    <w:p w14:paraId="51C83266" w14:textId="77777777" w:rsidR="00F2180F" w:rsidRPr="00F2180F" w:rsidRDefault="00F2180F" w:rsidP="00F2180F">
      <w:pPr>
        <w:pStyle w:val="Titre1"/>
        <w:rPr>
          <w:rFonts w:eastAsia="Times New Roman"/>
          <w:lang w:eastAsia="fr-FR"/>
        </w:rPr>
      </w:pPr>
      <w:bookmarkStart w:id="31" w:name="_Toc162529143"/>
      <w:r w:rsidRPr="00F2180F">
        <w:rPr>
          <w:rFonts w:eastAsia="Times New Roman"/>
          <w:lang w:eastAsia="fr-FR"/>
        </w:rPr>
        <w:t>Getting Started</w:t>
      </w:r>
      <w:bookmarkEnd w:id="31"/>
    </w:p>
    <w:p w14:paraId="08424D0C" w14:textId="77777777" w:rsidR="00A54E7F" w:rsidRDefault="00F2180F" w:rsidP="00A54E7F">
      <w:pPr>
        <w:spacing w:before="100" w:beforeAutospacing="1" w:after="100" w:afterAutospacing="1" w:line="240" w:lineRule="auto"/>
        <w:rPr>
          <w:ins w:id="32" w:author="Compte Microsoft" w:date="2024-03-29T09:25:00Z"/>
          <w:rFonts w:ascii="Times New Roman" w:eastAsia="Times New Roman" w:hAnsi="Times New Roman" w:cs="Times New Roman"/>
          <w:sz w:val="24"/>
          <w:szCs w:val="24"/>
          <w:lang w:eastAsia="fr-FR"/>
        </w:rPr>
      </w:pPr>
      <w:del w:id="33" w:author="Compte Microsoft" w:date="2024-03-29T09:25:00Z">
        <w:r w:rsidRPr="00290DC9" w:rsidDel="00A54E7F">
          <w:rPr>
            <w:rFonts w:ascii="Times New Roman" w:eastAsia="Times New Roman" w:hAnsi="Times New Roman" w:cs="Times New Roman"/>
            <w:sz w:val="24"/>
            <w:szCs w:val="24"/>
            <w:highlight w:val="yellow"/>
            <w:lang w:eastAsia="fr-FR"/>
          </w:rPr>
          <w:delText>Initial setup procedures.</w:delText>
        </w:r>
      </w:del>
      <w:ins w:id="34" w:author="Compte Microsoft" w:date="2024-03-29T09:25:00Z">
        <w:r w:rsidR="00A54E7F">
          <w:rPr>
            <w:rFonts w:ascii="Times New Roman" w:eastAsia="Times New Roman" w:hAnsi="Times New Roman" w:cs="Times New Roman"/>
            <w:sz w:val="24"/>
            <w:szCs w:val="24"/>
            <w:lang w:eastAsia="fr-FR"/>
          </w:rPr>
          <w:t xml:space="preserve">The package can be cloned from the </w:t>
        </w:r>
        <w:proofErr w:type="spellStart"/>
        <w:r w:rsidR="00A54E7F">
          <w:rPr>
            <w:rFonts w:ascii="Times New Roman" w:eastAsia="Times New Roman" w:hAnsi="Times New Roman" w:cs="Times New Roman"/>
            <w:sz w:val="24"/>
            <w:szCs w:val="24"/>
            <w:lang w:eastAsia="fr-FR"/>
          </w:rPr>
          <w:t>GitLab</w:t>
        </w:r>
        <w:proofErr w:type="spellEnd"/>
        <w:r w:rsidR="00A54E7F">
          <w:rPr>
            <w:rFonts w:ascii="Times New Roman" w:eastAsia="Times New Roman" w:hAnsi="Times New Roman" w:cs="Times New Roman"/>
            <w:sz w:val="24"/>
            <w:szCs w:val="24"/>
            <w:lang w:eastAsia="fr-FR"/>
          </w:rPr>
          <w:t xml:space="preserve"> </w:t>
        </w:r>
        <w:proofErr w:type="gramStart"/>
        <w:r w:rsidR="00A54E7F">
          <w:rPr>
            <w:rFonts w:ascii="Times New Roman" w:eastAsia="Times New Roman" w:hAnsi="Times New Roman" w:cs="Times New Roman"/>
            <w:sz w:val="24"/>
            <w:szCs w:val="24"/>
            <w:lang w:eastAsia="fr-FR"/>
          </w:rPr>
          <w:t>link :</w:t>
        </w:r>
        <w:proofErr w:type="gramEnd"/>
        <w:r w:rsidR="00A54E7F">
          <w:rPr>
            <w:rFonts w:ascii="Times New Roman" w:eastAsia="Times New Roman" w:hAnsi="Times New Roman" w:cs="Times New Roman"/>
            <w:sz w:val="24"/>
            <w:szCs w:val="24"/>
            <w:lang w:eastAsia="fr-FR"/>
          </w:rPr>
          <w:t xml:space="preserve"> </w:t>
        </w:r>
        <w:r w:rsidR="00A54E7F">
          <w:rPr>
            <w:rFonts w:ascii="Times New Roman" w:eastAsia="Times New Roman" w:hAnsi="Times New Roman" w:cs="Times New Roman"/>
            <w:sz w:val="24"/>
            <w:szCs w:val="24"/>
            <w:lang w:eastAsia="fr-FR"/>
          </w:rPr>
          <w:fldChar w:fldCharType="begin"/>
        </w:r>
        <w:r w:rsidR="00A54E7F">
          <w:rPr>
            <w:rFonts w:ascii="Times New Roman" w:eastAsia="Times New Roman" w:hAnsi="Times New Roman" w:cs="Times New Roman"/>
            <w:sz w:val="24"/>
            <w:szCs w:val="24"/>
            <w:lang w:eastAsia="fr-FR"/>
          </w:rPr>
          <w:instrText xml:space="preserve"> HYPERLINK "</w:instrText>
        </w:r>
        <w:r w:rsidR="00A54E7F" w:rsidRPr="00A54E7F">
          <w:rPr>
            <w:rFonts w:ascii="Times New Roman" w:eastAsia="Times New Roman" w:hAnsi="Times New Roman" w:cs="Times New Roman"/>
            <w:sz w:val="24"/>
            <w:szCs w:val="24"/>
            <w:lang w:eastAsia="fr-FR"/>
          </w:rPr>
          <w:instrText>https://gitlab.univ-rennes1.fr/myochum/neocorticalnmm</w:instrText>
        </w:r>
        <w:r w:rsidR="00A54E7F">
          <w:rPr>
            <w:rFonts w:ascii="Times New Roman" w:eastAsia="Times New Roman" w:hAnsi="Times New Roman" w:cs="Times New Roman"/>
            <w:sz w:val="24"/>
            <w:szCs w:val="24"/>
            <w:lang w:eastAsia="fr-FR"/>
          </w:rPr>
          <w:instrText xml:space="preserve">" </w:instrText>
        </w:r>
        <w:r w:rsidR="00A54E7F">
          <w:rPr>
            <w:rFonts w:ascii="Times New Roman" w:eastAsia="Times New Roman" w:hAnsi="Times New Roman" w:cs="Times New Roman"/>
            <w:sz w:val="24"/>
            <w:szCs w:val="24"/>
            <w:lang w:eastAsia="fr-FR"/>
          </w:rPr>
          <w:fldChar w:fldCharType="separate"/>
        </w:r>
        <w:r w:rsidR="00A54E7F" w:rsidRPr="001C47F5">
          <w:rPr>
            <w:rStyle w:val="Lienhypertexte"/>
            <w:rFonts w:ascii="Times New Roman" w:eastAsia="Times New Roman" w:hAnsi="Times New Roman" w:cs="Times New Roman"/>
            <w:sz w:val="24"/>
            <w:szCs w:val="24"/>
            <w:lang w:eastAsia="fr-FR"/>
          </w:rPr>
          <w:t>https://gitlab.univ-rennes1.fr/myochum/neocorticalnmm</w:t>
        </w:r>
        <w:r w:rsidR="00A54E7F">
          <w:rPr>
            <w:rFonts w:ascii="Times New Roman" w:eastAsia="Times New Roman" w:hAnsi="Times New Roman" w:cs="Times New Roman"/>
            <w:sz w:val="24"/>
            <w:szCs w:val="24"/>
            <w:lang w:eastAsia="fr-FR"/>
          </w:rPr>
          <w:fldChar w:fldCharType="end"/>
        </w:r>
        <w:r w:rsidR="00A54E7F">
          <w:rPr>
            <w:rFonts w:ascii="Times New Roman" w:eastAsia="Times New Roman" w:hAnsi="Times New Roman" w:cs="Times New Roman"/>
            <w:sz w:val="24"/>
            <w:szCs w:val="24"/>
            <w:lang w:eastAsia="fr-FR"/>
          </w:rPr>
          <w:t xml:space="preserve"> or can be installed from the pip command : “pip install </w:t>
        </w:r>
        <w:proofErr w:type="spellStart"/>
        <w:r w:rsidR="00A54E7F" w:rsidRPr="00A54E7F">
          <w:rPr>
            <w:rFonts w:ascii="Times New Roman" w:eastAsia="Times New Roman" w:hAnsi="Times New Roman" w:cs="Times New Roman"/>
            <w:sz w:val="24"/>
            <w:szCs w:val="24"/>
            <w:lang w:eastAsia="fr-FR"/>
          </w:rPr>
          <w:t>neocorticalnmm</w:t>
        </w:r>
        <w:proofErr w:type="spellEnd"/>
        <w:r w:rsidR="00A54E7F">
          <w:rPr>
            <w:rFonts w:ascii="Times New Roman" w:eastAsia="Times New Roman" w:hAnsi="Times New Roman" w:cs="Times New Roman"/>
            <w:sz w:val="24"/>
            <w:szCs w:val="24"/>
            <w:lang w:eastAsia="fr-FR"/>
          </w:rPr>
          <w:t>”</w:t>
        </w:r>
      </w:ins>
      <w:ins w:id="35" w:author="Compte Microsoft" w:date="2024-03-29T09:26:00Z">
        <w:r w:rsidR="00A54E7F">
          <w:rPr>
            <w:rFonts w:ascii="Times New Roman" w:eastAsia="Times New Roman" w:hAnsi="Times New Roman" w:cs="Times New Roman"/>
            <w:sz w:val="24"/>
            <w:szCs w:val="24"/>
            <w:lang w:eastAsia="fr-FR"/>
          </w:rPr>
          <w:t xml:space="preserve"> </w:t>
        </w:r>
        <w:r w:rsidR="00A54E7F" w:rsidRPr="00A54E7F">
          <w:rPr>
            <w:rFonts w:ascii="Times New Roman" w:eastAsia="Times New Roman" w:hAnsi="Times New Roman" w:cs="Times New Roman"/>
            <w:sz w:val="24"/>
            <w:szCs w:val="24"/>
            <w:highlight w:val="yellow"/>
            <w:lang w:eastAsia="fr-FR"/>
            <w:rPrChange w:id="36" w:author="Compte Microsoft" w:date="2024-03-29T09:26:00Z">
              <w:rPr>
                <w:rFonts w:ascii="Times New Roman" w:eastAsia="Times New Roman" w:hAnsi="Times New Roman" w:cs="Times New Roman"/>
                <w:sz w:val="24"/>
                <w:szCs w:val="24"/>
                <w:lang w:eastAsia="fr-FR"/>
              </w:rPr>
            </w:rPrChange>
          </w:rPr>
          <w:t>A faire</w:t>
        </w:r>
      </w:ins>
    </w:p>
    <w:p w14:paraId="72927E9A" w14:textId="77777777" w:rsidR="00F2180F" w:rsidRPr="00A96F38" w:rsidRDefault="00F2180F" w:rsidP="00F2180F">
      <w:pPr>
        <w:spacing w:before="100" w:beforeAutospacing="1" w:after="100" w:afterAutospacing="1" w:line="240" w:lineRule="auto"/>
        <w:ind w:left="1080"/>
        <w:rPr>
          <w:rFonts w:ascii="Times New Roman" w:eastAsia="Times New Roman" w:hAnsi="Times New Roman" w:cs="Times New Roman"/>
          <w:sz w:val="24"/>
          <w:szCs w:val="24"/>
          <w:lang w:eastAsia="fr-FR"/>
        </w:rPr>
      </w:pPr>
    </w:p>
    <w:p w14:paraId="790FD174" w14:textId="77777777" w:rsidR="00470894" w:rsidRPr="00470894" w:rsidRDefault="00F2180F" w:rsidP="00470894">
      <w:pPr>
        <w:pStyle w:val="Titre1"/>
        <w:rPr>
          <w:rFonts w:eastAsia="Times New Roman"/>
          <w:lang w:eastAsia="fr-FR"/>
        </w:rPr>
      </w:pPr>
      <w:bookmarkStart w:id="37" w:name="_Toc162529144"/>
      <w:r w:rsidRPr="00A96F38">
        <w:rPr>
          <w:rFonts w:eastAsia="Times New Roman"/>
          <w:lang w:eastAsia="fr-FR"/>
        </w:rPr>
        <w:t>Functionality Guide</w:t>
      </w:r>
      <w:bookmarkEnd w:id="37"/>
    </w:p>
    <w:p w14:paraId="6EE3448D" w14:textId="77777777" w:rsidR="00A96F38" w:rsidRDefault="00A96F38" w:rsidP="00A96F38">
      <w:pPr>
        <w:pStyle w:val="Titre2"/>
        <w:rPr>
          <w:rFonts w:eastAsia="Times New Roman"/>
          <w:lang w:eastAsia="fr-FR"/>
        </w:rPr>
      </w:pPr>
      <w:bookmarkStart w:id="38" w:name="_Toc162529145"/>
      <w:r>
        <w:rPr>
          <w:rFonts w:eastAsia="Times New Roman"/>
          <w:lang w:eastAsia="fr-FR"/>
        </w:rPr>
        <w:t>Model</w:t>
      </w:r>
      <w:r w:rsidR="007602CE">
        <w:rPr>
          <w:rFonts w:eastAsia="Times New Roman"/>
          <w:lang w:eastAsia="fr-FR"/>
        </w:rPr>
        <w:t xml:space="preserve"> initialization</w:t>
      </w:r>
      <w:bookmarkEnd w:id="38"/>
    </w:p>
    <w:p w14:paraId="1FC9C757" w14:textId="77777777" w:rsidR="00157B80" w:rsidRDefault="00BC56EE" w:rsidP="00F85245">
      <w:pPr>
        <w:shd w:val="clear" w:color="auto" w:fill="FFFFFF"/>
        <w:spacing w:line="285" w:lineRule="atLeast"/>
        <w:rPr>
          <w:rFonts w:ascii="Consolas" w:eastAsia="Times New Roman" w:hAnsi="Consolas" w:cs="Times New Roman"/>
          <w:color w:val="000000"/>
          <w:sz w:val="21"/>
          <w:szCs w:val="21"/>
          <w:lang w:eastAsia="fr-FR"/>
        </w:rPr>
      </w:pPr>
      <w:r>
        <w:rPr>
          <w:lang w:eastAsia="fr-FR"/>
        </w:rPr>
        <w:t xml:space="preserve">A model is initialized with the </w:t>
      </w:r>
      <w:r w:rsidR="00290DC9">
        <w:rPr>
          <w:lang w:eastAsia="fr-FR"/>
        </w:rPr>
        <w:t xml:space="preserve">function </w:t>
      </w:r>
      <w:proofErr w:type="spellStart"/>
      <w:r w:rsidR="00922D95">
        <w:rPr>
          <w:rFonts w:ascii="Consolas" w:eastAsia="Times New Roman" w:hAnsi="Consolas" w:cs="Times New Roman"/>
          <w:color w:val="000000"/>
          <w:sz w:val="21"/>
          <w:szCs w:val="21"/>
          <w:lang w:eastAsia="fr-FR"/>
        </w:rPr>
        <w:t>C</w:t>
      </w:r>
      <w:r w:rsidR="00D26577" w:rsidRPr="00D26577">
        <w:rPr>
          <w:rFonts w:ascii="Consolas" w:eastAsia="Times New Roman" w:hAnsi="Consolas" w:cs="Times New Roman"/>
          <w:color w:val="000000"/>
          <w:sz w:val="21"/>
          <w:szCs w:val="21"/>
          <w:lang w:eastAsia="fr-FR"/>
        </w:rPr>
        <w:t>ortex_Model_</w:t>
      </w:r>
      <w:proofErr w:type="gramStart"/>
      <w:r w:rsidR="00D26577" w:rsidRPr="00D26577">
        <w:rPr>
          <w:rFonts w:ascii="Consolas" w:eastAsia="Times New Roman" w:hAnsi="Consolas" w:cs="Times New Roman"/>
          <w:color w:val="000000"/>
          <w:sz w:val="21"/>
          <w:szCs w:val="21"/>
          <w:lang w:eastAsia="fr-FR"/>
        </w:rPr>
        <w:t>NeoNMM.Cortex</w:t>
      </w:r>
      <w:proofErr w:type="spellEnd"/>
      <w:r w:rsidR="00D26577">
        <w:rPr>
          <w:rFonts w:ascii="Consolas" w:eastAsia="Times New Roman" w:hAnsi="Consolas" w:cs="Times New Roman"/>
          <w:color w:val="000000"/>
          <w:sz w:val="21"/>
          <w:szCs w:val="21"/>
          <w:lang w:eastAsia="fr-FR"/>
        </w:rPr>
        <w:t>(</w:t>
      </w:r>
      <w:proofErr w:type="spellStart"/>
      <w:proofErr w:type="gramEnd"/>
      <w:r w:rsidR="00D26577">
        <w:rPr>
          <w:rFonts w:ascii="Consolas" w:eastAsia="Times New Roman" w:hAnsi="Consolas" w:cs="Times New Roman"/>
          <w:color w:val="000000"/>
          <w:sz w:val="21"/>
          <w:szCs w:val="21"/>
          <w:lang w:eastAsia="fr-FR"/>
        </w:rPr>
        <w:t>Nb_NMM</w:t>
      </w:r>
      <w:proofErr w:type="spellEnd"/>
      <w:r w:rsidR="00C5371F">
        <w:rPr>
          <w:rFonts w:ascii="Consolas" w:eastAsia="Times New Roman" w:hAnsi="Consolas" w:cs="Times New Roman"/>
          <w:color w:val="000000"/>
          <w:sz w:val="21"/>
          <w:szCs w:val="21"/>
          <w:lang w:eastAsia="fr-FR"/>
        </w:rPr>
        <w:t xml:space="preserve"> = </w:t>
      </w:r>
      <w:proofErr w:type="spellStart"/>
      <w:r w:rsidR="00C5371F">
        <w:rPr>
          <w:rFonts w:ascii="Consolas" w:eastAsia="Times New Roman" w:hAnsi="Consolas" w:cs="Times New Roman"/>
          <w:color w:val="000000"/>
          <w:sz w:val="21"/>
          <w:szCs w:val="21"/>
          <w:lang w:eastAsia="fr-FR"/>
        </w:rPr>
        <w:t>number_of_NMMs</w:t>
      </w:r>
      <w:proofErr w:type="spellEnd"/>
      <w:r w:rsidR="00800D0D">
        <w:rPr>
          <w:rFonts w:ascii="Consolas" w:eastAsia="Times New Roman" w:hAnsi="Consolas" w:cs="Times New Roman"/>
          <w:color w:val="000000"/>
          <w:sz w:val="21"/>
          <w:szCs w:val="21"/>
          <w:lang w:eastAsia="fr-FR"/>
        </w:rPr>
        <w:t xml:space="preserve">) </w:t>
      </w:r>
      <w:r w:rsidR="00800D0D" w:rsidRPr="00800D0D">
        <w:t>th</w:t>
      </w:r>
      <w:r w:rsidR="00800D0D">
        <w:t>at creates</w:t>
      </w:r>
      <w:r w:rsidR="00800D0D" w:rsidRPr="00800D0D">
        <w:t xml:space="preserve"> a model</w:t>
      </w:r>
      <w:r w:rsidR="00157B80">
        <w:t xml:space="preserve"> with a number of neuronal populations (</w:t>
      </w:r>
      <w:proofErr w:type="spellStart"/>
      <w:r w:rsidR="00157B80">
        <w:rPr>
          <w:rFonts w:ascii="Consolas" w:eastAsia="Times New Roman" w:hAnsi="Consolas" w:cs="Times New Roman"/>
          <w:color w:val="000000"/>
          <w:sz w:val="21"/>
          <w:szCs w:val="21"/>
          <w:lang w:eastAsia="fr-FR"/>
        </w:rPr>
        <w:t>number_of_NMMs</w:t>
      </w:r>
      <w:proofErr w:type="spellEnd"/>
      <w:r w:rsidR="00157B80">
        <w:rPr>
          <w:rFonts w:ascii="Consolas" w:eastAsia="Times New Roman" w:hAnsi="Consolas" w:cs="Times New Roman"/>
          <w:color w:val="000000"/>
          <w:sz w:val="21"/>
          <w:szCs w:val="21"/>
          <w:lang w:eastAsia="fr-FR"/>
        </w:rPr>
        <w:t>)</w:t>
      </w:r>
      <w:r w:rsidR="00157B80">
        <w:t xml:space="preserve"> </w:t>
      </w:r>
      <w:r w:rsidR="00800D0D" w:rsidRPr="00800D0D">
        <w:t xml:space="preserve"> based on the model </w:t>
      </w:r>
      <w:r w:rsidR="00800D0D" w:rsidRPr="00157B80">
        <w:t>file</w:t>
      </w:r>
      <w:r w:rsidR="00800D0D" w:rsidRPr="00157B80">
        <w:rPr>
          <w:lang w:eastAsia="fr-FR"/>
        </w:rPr>
        <w:t xml:space="preserve"> Model_NeoMNN.py</w:t>
      </w:r>
      <w:r w:rsidR="00800D0D">
        <w:rPr>
          <w:i/>
          <w:lang w:eastAsia="fr-FR"/>
        </w:rPr>
        <w:t xml:space="preserve"> </w:t>
      </w:r>
      <w:r w:rsidR="00800D0D" w:rsidRPr="002D40BE">
        <w:t xml:space="preserve">where model equations, variables, parameters and their default values, output signals are defined.  </w:t>
      </w:r>
    </w:p>
    <w:p w14:paraId="1AF120A9" w14:textId="77777777" w:rsidR="002D40BE" w:rsidRDefault="00EB7D6B" w:rsidP="00F85245">
      <w:pPr>
        <w:shd w:val="clear" w:color="auto" w:fill="FFFFFF"/>
        <w:spacing w:line="285" w:lineRule="atLeast"/>
      </w:pPr>
      <w:r w:rsidRPr="002D40BE">
        <w:t>User can load a previously saved s</w:t>
      </w:r>
      <w:r w:rsidR="008C07A5">
        <w:t>imulation file in txt format using the function</w:t>
      </w:r>
      <w:r w:rsidR="008C07A5" w:rsidRPr="008C07A5">
        <w:rPr>
          <w:rFonts w:ascii="Consolas" w:eastAsia="Times New Roman" w:hAnsi="Consolas" w:cs="Times New Roman"/>
          <w:sz w:val="21"/>
          <w:szCs w:val="21"/>
          <w:lang w:eastAsia="fr-FR"/>
        </w:rPr>
        <w:t xml:space="preserve"> </w:t>
      </w:r>
      <w:proofErr w:type="spellStart"/>
      <w:proofErr w:type="gramStart"/>
      <w:r w:rsidR="008C07A5" w:rsidRPr="00235FBA">
        <w:rPr>
          <w:rFonts w:ascii="Consolas" w:eastAsia="Times New Roman" w:hAnsi="Consolas" w:cs="Times New Roman"/>
          <w:sz w:val="21"/>
          <w:szCs w:val="21"/>
          <w:lang w:eastAsia="fr-FR"/>
        </w:rPr>
        <w:t>LoadSimul</w:t>
      </w:r>
      <w:proofErr w:type="spellEnd"/>
      <w:r w:rsidR="008C07A5" w:rsidRPr="00235FBA">
        <w:rPr>
          <w:rFonts w:ascii="Consolas" w:eastAsia="Times New Roman" w:hAnsi="Consolas" w:cs="Times New Roman"/>
          <w:sz w:val="21"/>
          <w:szCs w:val="21"/>
          <w:lang w:eastAsia="fr-FR"/>
        </w:rPr>
        <w:t>(</w:t>
      </w:r>
      <w:proofErr w:type="gramEnd"/>
      <w:r w:rsidR="008C07A5">
        <w:rPr>
          <w:rFonts w:ascii="Consolas" w:eastAsia="Times New Roman" w:hAnsi="Consolas" w:cs="Times New Roman"/>
          <w:sz w:val="21"/>
          <w:szCs w:val="21"/>
          <w:lang w:eastAsia="fr-FR"/>
        </w:rPr>
        <w:t>) as</w:t>
      </w:r>
    </w:p>
    <w:p w14:paraId="2F7EB4E2" w14:textId="77777777" w:rsidR="00CD603C" w:rsidRDefault="00EB7D6B" w:rsidP="00F85245">
      <w:pPr>
        <w:shd w:val="clear" w:color="auto" w:fill="FFFFFF"/>
        <w:spacing w:line="285" w:lineRule="atLeast"/>
        <w:rPr>
          <w:rFonts w:ascii="Consolas" w:eastAsia="Times New Roman" w:hAnsi="Consolas" w:cs="Times New Roman"/>
          <w:color w:val="008000"/>
          <w:sz w:val="21"/>
          <w:szCs w:val="21"/>
          <w:lang w:eastAsia="fr-FR"/>
        </w:rPr>
      </w:pPr>
      <w:r w:rsidRPr="00235FBA">
        <w:rPr>
          <w:rFonts w:ascii="Consolas" w:eastAsia="Times New Roman" w:hAnsi="Consolas" w:cs="Times New Roman"/>
          <w:sz w:val="21"/>
          <w:szCs w:val="21"/>
          <w:lang w:eastAsia="fr-FR"/>
        </w:rPr>
        <w:t xml:space="preserve">Model, </w:t>
      </w:r>
      <w:proofErr w:type="spellStart"/>
      <w:r w:rsidRPr="00235FBA">
        <w:rPr>
          <w:rFonts w:ascii="Consolas" w:eastAsia="Times New Roman" w:hAnsi="Consolas" w:cs="Times New Roman"/>
          <w:sz w:val="21"/>
          <w:szCs w:val="21"/>
          <w:lang w:eastAsia="fr-FR"/>
        </w:rPr>
        <w:t>List_Stim</w:t>
      </w:r>
      <w:proofErr w:type="spellEnd"/>
      <w:r w:rsidRPr="00235FBA">
        <w:rPr>
          <w:rFonts w:ascii="Consolas" w:eastAsia="Times New Roman" w:hAnsi="Consolas" w:cs="Times New Roman"/>
          <w:sz w:val="21"/>
          <w:szCs w:val="21"/>
          <w:lang w:eastAsia="fr-FR"/>
        </w:rPr>
        <w:t xml:space="preserve">, </w:t>
      </w:r>
      <w:proofErr w:type="spellStart"/>
      <w:r w:rsidRPr="00235FBA">
        <w:rPr>
          <w:rFonts w:ascii="Consolas" w:eastAsia="Times New Roman" w:hAnsi="Consolas" w:cs="Times New Roman"/>
          <w:sz w:val="21"/>
          <w:szCs w:val="21"/>
          <w:lang w:eastAsia="fr-FR"/>
        </w:rPr>
        <w:t>List_ParamEvol</w:t>
      </w:r>
      <w:proofErr w:type="spellEnd"/>
      <w:r w:rsidRPr="00235FBA">
        <w:rPr>
          <w:rFonts w:ascii="Consolas" w:eastAsia="Times New Roman" w:hAnsi="Consolas" w:cs="Times New Roman"/>
          <w:sz w:val="21"/>
          <w:szCs w:val="21"/>
          <w:lang w:eastAsia="fr-FR"/>
        </w:rPr>
        <w:t xml:space="preserve"> = </w:t>
      </w:r>
      <w:proofErr w:type="spellStart"/>
      <w:proofErr w:type="gramStart"/>
      <w:r w:rsidRPr="00235FBA">
        <w:rPr>
          <w:rFonts w:ascii="Consolas" w:eastAsia="Times New Roman" w:hAnsi="Consolas" w:cs="Times New Roman"/>
          <w:sz w:val="21"/>
          <w:szCs w:val="21"/>
          <w:lang w:eastAsia="fr-FR"/>
        </w:rPr>
        <w:t>LoadSimul</w:t>
      </w:r>
      <w:proofErr w:type="spellEnd"/>
      <w:r w:rsidRPr="00235FBA">
        <w:rPr>
          <w:rFonts w:ascii="Consolas" w:eastAsia="Times New Roman" w:hAnsi="Consolas" w:cs="Times New Roman"/>
          <w:sz w:val="21"/>
          <w:szCs w:val="21"/>
          <w:lang w:eastAsia="fr-FR"/>
        </w:rPr>
        <w:t>(</w:t>
      </w:r>
      <w:proofErr w:type="spellStart"/>
      <w:proofErr w:type="gramEnd"/>
      <w:r w:rsidRPr="00235FBA">
        <w:rPr>
          <w:rFonts w:ascii="Consolas" w:eastAsia="Times New Roman" w:hAnsi="Consolas" w:cs="Times New Roman"/>
          <w:sz w:val="21"/>
          <w:szCs w:val="21"/>
          <w:lang w:eastAsia="fr-FR"/>
        </w:rPr>
        <w:t>FileP</w:t>
      </w:r>
      <w:r w:rsidR="008C07A5">
        <w:rPr>
          <w:rFonts w:ascii="Consolas" w:eastAsia="Times New Roman" w:hAnsi="Consolas" w:cs="Times New Roman"/>
          <w:sz w:val="21"/>
          <w:szCs w:val="21"/>
          <w:lang w:eastAsia="fr-FR"/>
        </w:rPr>
        <w:t>ath</w:t>
      </w:r>
      <w:proofErr w:type="spellEnd"/>
      <w:r w:rsidR="008C07A5">
        <w:rPr>
          <w:rFonts w:ascii="Consolas" w:eastAsia="Times New Roman" w:hAnsi="Consolas" w:cs="Times New Roman"/>
          <w:sz w:val="21"/>
          <w:szCs w:val="21"/>
          <w:lang w:eastAsia="fr-FR"/>
        </w:rPr>
        <w:t>=</w:t>
      </w:r>
      <w:proofErr w:type="spellStart"/>
      <w:r w:rsidR="008C07A5">
        <w:rPr>
          <w:rFonts w:ascii="Consolas" w:eastAsia="Times New Roman" w:hAnsi="Consolas" w:cs="Times New Roman"/>
          <w:sz w:val="21"/>
          <w:szCs w:val="21"/>
          <w:lang w:eastAsia="fr-FR"/>
        </w:rPr>
        <w:t>SaveFile_Name</w:t>
      </w:r>
      <w:proofErr w:type="spellEnd"/>
      <w:r w:rsidR="008C07A5">
        <w:rPr>
          <w:rFonts w:ascii="Consolas" w:eastAsia="Times New Roman" w:hAnsi="Consolas" w:cs="Times New Roman"/>
          <w:sz w:val="21"/>
          <w:szCs w:val="21"/>
          <w:lang w:eastAsia="fr-FR"/>
        </w:rPr>
        <w:t xml:space="preserve">, Model=Model) </w:t>
      </w:r>
      <w:r w:rsidRPr="0040230A">
        <w:t xml:space="preserve">or create </w:t>
      </w:r>
      <w:r w:rsidR="002D40BE" w:rsidRPr="0040230A">
        <w:t xml:space="preserve">from </w:t>
      </w:r>
      <w:r w:rsidR="00324A40" w:rsidRPr="0040230A">
        <w:t>scratch</w:t>
      </w:r>
      <w:r w:rsidR="00854CD3">
        <w:t xml:space="preserve">. For the latter, </w:t>
      </w:r>
      <w:r w:rsidR="00324A40" w:rsidRPr="0040230A">
        <w:t xml:space="preserve">the model will be initialized with the default </w:t>
      </w:r>
      <w:r w:rsidR="008C07A5">
        <w:t xml:space="preserve">parameter </w:t>
      </w:r>
      <w:r w:rsidR="00324A40" w:rsidRPr="0040230A">
        <w:t>values and connectivity matrices as defined in Model_NeoMNN.py.</w:t>
      </w:r>
      <w:r w:rsidR="00235FBA">
        <w:t xml:space="preserve"> </w:t>
      </w:r>
      <w:r w:rsidR="00235FBA">
        <w:fldChar w:fldCharType="begin"/>
      </w:r>
      <w:r w:rsidR="00235FBA">
        <w:instrText xml:space="preserve"> REF _Ref161417796 \h </w:instrText>
      </w:r>
      <w:r w:rsidR="00235FBA">
        <w:fldChar w:fldCharType="separate"/>
      </w:r>
      <w:r w:rsidR="00885F2A">
        <w:t xml:space="preserve">Figure </w:t>
      </w:r>
      <w:r w:rsidR="00885F2A">
        <w:rPr>
          <w:noProof/>
        </w:rPr>
        <w:t>1</w:t>
      </w:r>
      <w:r w:rsidR="00235FBA">
        <w:fldChar w:fldCharType="end"/>
      </w:r>
      <w:r w:rsidR="00324A40" w:rsidRPr="0040230A">
        <w:t xml:space="preserve"> shows an example of the latter case</w:t>
      </w:r>
      <w:r w:rsidR="00CD603C" w:rsidRPr="0040230A">
        <w:t xml:space="preserve"> where connectivity matrices are modified</w:t>
      </w:r>
      <w:r w:rsidR="008324DF">
        <w:t xml:space="preserve"> after creating the model</w:t>
      </w:r>
      <w:r w:rsidR="00324A40" w:rsidRPr="0040230A">
        <w:t>.</w:t>
      </w:r>
      <w:r w:rsidR="00324A40">
        <w:rPr>
          <w:rFonts w:ascii="Consolas" w:eastAsia="Times New Roman" w:hAnsi="Consolas" w:cs="Times New Roman"/>
          <w:color w:val="008000"/>
          <w:sz w:val="21"/>
          <w:szCs w:val="21"/>
          <w:lang w:eastAsia="fr-FR"/>
        </w:rPr>
        <w:t xml:space="preserve"> </w:t>
      </w:r>
    </w:p>
    <w:p w14:paraId="2AEE1280" w14:textId="77777777" w:rsidR="000F79EF" w:rsidRDefault="000F79EF" w:rsidP="000F79EF">
      <w:pPr>
        <w:keepNext/>
        <w:shd w:val="clear" w:color="auto" w:fill="FFFFFF"/>
        <w:spacing w:line="285" w:lineRule="atLeast"/>
        <w:rPr>
          <w:ins w:id="39" w:author="Compte Microsoft" w:date="2024-03-29T09:33:00Z"/>
        </w:rPr>
      </w:pPr>
      <w:r>
        <w:rPr>
          <w:noProof/>
          <w:lang w:val="fr-FR" w:eastAsia="fr-FR"/>
        </w:rPr>
        <w:drawing>
          <wp:inline distT="0" distB="0" distL="0" distR="0" wp14:anchorId="456A1665" wp14:editId="11E9EB79">
            <wp:extent cx="4810125" cy="263842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0125" cy="2638425"/>
                    </a:xfrm>
                    <a:prstGeom prst="rect">
                      <a:avLst/>
                    </a:prstGeom>
                  </pic:spPr>
                </pic:pic>
              </a:graphicData>
            </a:graphic>
          </wp:inline>
        </w:drawing>
      </w:r>
    </w:p>
    <w:p w14:paraId="0A488E85" w14:textId="77777777" w:rsidR="00182E3B" w:rsidRDefault="00182E3B" w:rsidP="00182E3B">
      <w:pPr>
        <w:pStyle w:val="PrformatHTML"/>
        <w:shd w:val="clear" w:color="auto" w:fill="FFFFFF"/>
        <w:rPr>
          <w:ins w:id="40" w:author="Compte Microsoft" w:date="2024-03-29T09:33:00Z"/>
          <w:rFonts w:ascii="Lucida Console" w:hAnsi="Lucida Console"/>
          <w:color w:val="080808"/>
        </w:rPr>
      </w:pPr>
      <w:ins w:id="41" w:author="Compte Microsoft" w:date="2024-03-29T09:33:00Z">
        <w:r>
          <w:rPr>
            <w:rFonts w:ascii="Lucida Console" w:hAnsi="Lucida Console"/>
            <w:i/>
            <w:iCs/>
            <w:color w:val="8C8C8C"/>
          </w:rPr>
          <w:t xml:space="preserve"># </w:t>
        </w:r>
        <w:proofErr w:type="spellStart"/>
        <w:r>
          <w:rPr>
            <w:rFonts w:ascii="Lucida Console" w:hAnsi="Lucida Console"/>
            <w:i/>
            <w:iCs/>
            <w:color w:val="8C8C8C"/>
          </w:rPr>
          <w:t>create</w:t>
        </w:r>
        <w:proofErr w:type="spellEnd"/>
        <w:r>
          <w:rPr>
            <w:rFonts w:ascii="Lucida Console" w:hAnsi="Lucida Console"/>
            <w:i/>
            <w:iCs/>
            <w:color w:val="8C8C8C"/>
          </w:rPr>
          <w:t xml:space="preserve"> the model</w:t>
        </w:r>
        <w:r>
          <w:rPr>
            <w:rFonts w:ascii="Lucida Console" w:hAnsi="Lucida Console"/>
            <w:i/>
            <w:iCs/>
            <w:color w:val="8C8C8C"/>
          </w:rPr>
          <w:br/>
        </w:r>
        <w:proofErr w:type="spellStart"/>
        <w:r>
          <w:rPr>
            <w:rFonts w:ascii="Lucida Console" w:hAnsi="Lucida Console"/>
            <w:color w:val="080808"/>
          </w:rPr>
          <w:t>number_of_NMM</w:t>
        </w:r>
        <w:proofErr w:type="spellEnd"/>
        <w:r>
          <w:rPr>
            <w:rFonts w:ascii="Lucida Console" w:hAnsi="Lucida Console"/>
            <w:color w:val="080808"/>
          </w:rPr>
          <w:t xml:space="preserve"> = </w:t>
        </w:r>
        <w:r>
          <w:rPr>
            <w:rFonts w:ascii="Lucida Console" w:hAnsi="Lucida Console"/>
            <w:color w:val="1750EB"/>
          </w:rPr>
          <w:t>2</w:t>
        </w:r>
        <w:r>
          <w:rPr>
            <w:rFonts w:ascii="Lucida Console" w:hAnsi="Lucida Console"/>
            <w:color w:val="1750EB"/>
          </w:rPr>
          <w:br/>
        </w:r>
        <w:r>
          <w:rPr>
            <w:rFonts w:ascii="Lucida Console" w:hAnsi="Lucida Console"/>
            <w:color w:val="080808"/>
          </w:rPr>
          <w:t xml:space="preserve">Model = </w:t>
        </w:r>
        <w:proofErr w:type="spellStart"/>
        <w:r>
          <w:rPr>
            <w:rFonts w:ascii="Lucida Console" w:hAnsi="Lucida Console"/>
            <w:color w:val="080808"/>
          </w:rPr>
          <w:t>Cortex_Model_NeoNMM.Cortex</w:t>
        </w:r>
        <w:proofErr w:type="spellEnd"/>
        <w:r>
          <w:rPr>
            <w:rFonts w:ascii="Lucida Console" w:hAnsi="Lucida Console"/>
            <w:color w:val="080808"/>
          </w:rPr>
          <w:t>(</w:t>
        </w:r>
        <w:proofErr w:type="spellStart"/>
        <w:r>
          <w:rPr>
            <w:rFonts w:ascii="Lucida Console" w:hAnsi="Lucida Console"/>
            <w:color w:val="660099"/>
          </w:rPr>
          <w:t>Nb_NMM</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r>
        <w:r>
          <w:rPr>
            <w:rFonts w:ascii="Lucida Console" w:hAnsi="Lucida Console"/>
            <w:color w:val="080808"/>
          </w:rPr>
          <w:br/>
        </w:r>
        <w:proofErr w:type="spellStart"/>
        <w:r>
          <w:rPr>
            <w:rFonts w:ascii="Lucida Console" w:hAnsi="Lucida Console"/>
            <w:color w:val="080808"/>
          </w:rPr>
          <w:t>List_Stim</w:t>
        </w:r>
        <w:proofErr w:type="spellEnd"/>
        <w:r>
          <w:rPr>
            <w:rFonts w:ascii="Lucida Console" w:hAnsi="Lucida Console"/>
            <w:color w:val="080808"/>
          </w:rPr>
          <w:t xml:space="preserve"> = []</w:t>
        </w:r>
        <w:r>
          <w:rPr>
            <w:rFonts w:ascii="Lucida Console" w:hAnsi="Lucida Console"/>
            <w:color w:val="080808"/>
          </w:rPr>
          <w:br/>
        </w:r>
        <w:proofErr w:type="spellStart"/>
        <w:r>
          <w:rPr>
            <w:rFonts w:ascii="Lucida Console" w:hAnsi="Lucida Console"/>
            <w:color w:val="080808"/>
          </w:rPr>
          <w:t>List_ParamEvol</w:t>
        </w:r>
        <w:proofErr w:type="spellEnd"/>
        <w:r>
          <w:rPr>
            <w:rFonts w:ascii="Lucida Console" w:hAnsi="Lucida Console"/>
            <w:color w:val="080808"/>
          </w:rPr>
          <w:t xml:space="preserve"> = []</w:t>
        </w:r>
        <w:r>
          <w:rPr>
            <w:rFonts w:ascii="Lucida Console" w:hAnsi="Lucida Console"/>
            <w:color w:val="080808"/>
          </w:rPr>
          <w:br/>
        </w:r>
        <w:proofErr w:type="spellStart"/>
        <w:r>
          <w:rPr>
            <w:rFonts w:ascii="Lucida Console" w:hAnsi="Lucida Console"/>
            <w:color w:val="080808"/>
          </w:rPr>
          <w:t>Cm_P_P</w:t>
        </w:r>
        <w:proofErr w:type="spellEnd"/>
        <w:r>
          <w:rPr>
            <w:rFonts w:ascii="Lucida Console" w:hAnsi="Lucida Console"/>
            <w:color w:val="080808"/>
          </w:rPr>
          <w:t xml:space="preserve">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r>
        <w:r>
          <w:rPr>
            <w:rFonts w:ascii="Lucida Console" w:hAnsi="Lucida Console"/>
            <w:color w:val="080808"/>
          </w:rPr>
          <w:lastRenderedPageBreak/>
          <w:t xml:space="preserve">Cm_P_I1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t xml:space="preserve">Cm_P_I2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t xml:space="preserve">Cm_P_I3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t xml:space="preserve">Cm_P_I4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r>
        <w:proofErr w:type="spellStart"/>
        <w:r>
          <w:rPr>
            <w:rFonts w:ascii="Lucida Console" w:hAnsi="Lucida Console"/>
            <w:color w:val="080808"/>
          </w:rPr>
          <w:t>DelayMat</w:t>
        </w:r>
        <w:proofErr w:type="spellEnd"/>
        <w:r>
          <w:rPr>
            <w:rFonts w:ascii="Lucida Console" w:hAnsi="Lucida Console"/>
            <w:color w:val="080808"/>
          </w:rPr>
          <w:t xml:space="preserve">  = </w:t>
        </w:r>
        <w:proofErr w:type="spellStart"/>
        <w:r>
          <w:rPr>
            <w:rFonts w:ascii="Lucida Console" w:hAnsi="Lucida Console"/>
            <w:color w:val="080808"/>
          </w:rPr>
          <w:t>np.random.rand</w:t>
        </w:r>
        <w:proofErr w:type="spellEnd"/>
        <w:r>
          <w:rPr>
            <w:rFonts w:ascii="Lucida Console" w:hAnsi="Lucida Console"/>
            <w:color w:val="080808"/>
          </w:rPr>
          <w:t>(</w:t>
        </w:r>
        <w:proofErr w:type="spellStart"/>
        <w:r>
          <w:rPr>
            <w:rFonts w:ascii="Lucida Console" w:hAnsi="Lucida Console"/>
            <w:color w:val="080808"/>
          </w:rPr>
          <w:t>number_of_NMM</w:t>
        </w:r>
        <w:proofErr w:type="spellEnd"/>
        <w:r>
          <w:rPr>
            <w:rFonts w:ascii="Lucida Console" w:hAnsi="Lucida Console"/>
            <w:color w:val="080808"/>
          </w:rPr>
          <w:t xml:space="preserve">, </w:t>
        </w:r>
        <w:proofErr w:type="spellStart"/>
        <w:r>
          <w:rPr>
            <w:rFonts w:ascii="Lucida Console" w:hAnsi="Lucida Console"/>
            <w:color w:val="080808"/>
          </w:rPr>
          <w:t>number_of_NMM</w:t>
        </w:r>
        <w:proofErr w:type="spellEnd"/>
        <w:r>
          <w:rPr>
            <w:rFonts w:ascii="Lucida Console" w:hAnsi="Lucida Console"/>
            <w:color w:val="080808"/>
          </w:rPr>
          <w:t>)</w:t>
        </w:r>
        <w:r>
          <w:rPr>
            <w:rFonts w:ascii="Lucida Console" w:hAnsi="Lucida Console"/>
            <w:color w:val="080808"/>
          </w:rPr>
          <w:br/>
          <w:t>Model.set_connectivityMat([Cm_P_P,Cm_P_I1,Cm_P_I2,Cm_P_I3,Cm_P_I4,DelayMat])</w:t>
        </w:r>
      </w:ins>
    </w:p>
    <w:p w14:paraId="1C904BE0" w14:textId="77777777" w:rsidR="00182E3B" w:rsidRDefault="00182E3B" w:rsidP="000F79EF">
      <w:pPr>
        <w:keepNext/>
        <w:shd w:val="clear" w:color="auto" w:fill="FFFFFF"/>
        <w:spacing w:line="285" w:lineRule="atLeast"/>
      </w:pPr>
    </w:p>
    <w:p w14:paraId="66BB95C2" w14:textId="77777777" w:rsidR="000F79EF" w:rsidRDefault="000F79EF" w:rsidP="000F79EF">
      <w:pPr>
        <w:pStyle w:val="Lgende"/>
        <w:rPr>
          <w:rFonts w:ascii="Consolas" w:eastAsia="Times New Roman" w:hAnsi="Consolas" w:cs="Times New Roman"/>
          <w:color w:val="008000"/>
          <w:sz w:val="21"/>
          <w:szCs w:val="21"/>
          <w:lang w:eastAsia="fr-FR"/>
        </w:rPr>
      </w:pPr>
      <w:bookmarkStart w:id="42" w:name="_Ref161417796"/>
      <w:r>
        <w:t xml:space="preserve">Figure </w:t>
      </w:r>
      <w:r>
        <w:fldChar w:fldCharType="begin"/>
      </w:r>
      <w:r>
        <w:instrText xml:space="preserve"> SEQ Figure \* ARABIC </w:instrText>
      </w:r>
      <w:r>
        <w:fldChar w:fldCharType="separate"/>
      </w:r>
      <w:r w:rsidR="00885F2A">
        <w:rPr>
          <w:noProof/>
        </w:rPr>
        <w:t>1</w:t>
      </w:r>
      <w:r>
        <w:fldChar w:fldCharType="end"/>
      </w:r>
      <w:bookmarkEnd w:id="42"/>
      <w:r>
        <w:t xml:space="preserve">. Model creating from </w:t>
      </w:r>
      <w:r w:rsidR="006975B3">
        <w:t>scratch</w:t>
      </w:r>
    </w:p>
    <w:p w14:paraId="456D14F5" w14:textId="77777777" w:rsidR="002C66E3" w:rsidRPr="00F94DAD" w:rsidRDefault="00F94DAD" w:rsidP="00AE05A3">
      <w:pPr>
        <w:rPr>
          <w:lang w:eastAsia="fr-FR"/>
        </w:rPr>
      </w:pPr>
      <w:r w:rsidRPr="00F94DAD">
        <w:rPr>
          <w:lang w:eastAsia="fr-FR"/>
        </w:rPr>
        <w:t xml:space="preserve">Eventually, </w:t>
      </w:r>
      <w:r w:rsidR="001E7C7A">
        <w:rPr>
          <w:lang w:eastAsia="fr-FR"/>
        </w:rPr>
        <w:t xml:space="preserve">new model classes can be introduced by changing </w:t>
      </w:r>
      <w:r w:rsidRPr="00F94DAD">
        <w:rPr>
          <w:lang w:eastAsia="fr-FR"/>
        </w:rPr>
        <w:t>m</w:t>
      </w:r>
      <w:r w:rsidR="00333575" w:rsidRPr="00F94DAD">
        <w:rPr>
          <w:lang w:eastAsia="fr-FR"/>
        </w:rPr>
        <w:t>odel equations and all dependencies</w:t>
      </w:r>
      <w:r w:rsidR="000E2877">
        <w:rPr>
          <w:lang w:eastAsia="fr-FR"/>
        </w:rPr>
        <w:t xml:space="preserve"> under the condit</w:t>
      </w:r>
      <w:r w:rsidR="001B13D5">
        <w:rPr>
          <w:lang w:eastAsia="fr-FR"/>
        </w:rPr>
        <w:t>ion of respecting the structure</w:t>
      </w:r>
      <w:r w:rsidR="0089520E">
        <w:rPr>
          <w:lang w:eastAsia="fr-FR"/>
        </w:rPr>
        <w:t xml:space="preserve"> of the model file</w:t>
      </w:r>
      <w:r w:rsidR="00333575" w:rsidRPr="00F94DAD">
        <w:rPr>
          <w:lang w:eastAsia="fr-FR"/>
        </w:rPr>
        <w:t xml:space="preserve">. </w:t>
      </w:r>
    </w:p>
    <w:p w14:paraId="04C9E0E9" w14:textId="77777777" w:rsidR="00F2180F" w:rsidRDefault="00A96F38" w:rsidP="00A96F38">
      <w:pPr>
        <w:pStyle w:val="Titre2"/>
        <w:rPr>
          <w:rFonts w:eastAsia="Times New Roman"/>
          <w:lang w:eastAsia="fr-FR"/>
        </w:rPr>
      </w:pPr>
      <w:bookmarkStart w:id="43" w:name="_Ref162348114"/>
      <w:bookmarkStart w:id="44" w:name="_Toc162529146"/>
      <w:r>
        <w:rPr>
          <w:rFonts w:eastAsia="Times New Roman"/>
          <w:lang w:eastAsia="fr-FR"/>
        </w:rPr>
        <w:t>Parameter</w:t>
      </w:r>
      <w:r w:rsidR="002C66E3">
        <w:rPr>
          <w:rFonts w:eastAsia="Times New Roman"/>
          <w:lang w:eastAsia="fr-FR"/>
        </w:rPr>
        <w:t xml:space="preserve"> </w:t>
      </w:r>
      <w:r w:rsidR="007D0CCA">
        <w:rPr>
          <w:rFonts w:eastAsia="Times New Roman"/>
          <w:lang w:eastAsia="fr-FR"/>
        </w:rPr>
        <w:t>modifications</w:t>
      </w:r>
      <w:bookmarkEnd w:id="43"/>
      <w:bookmarkEnd w:id="44"/>
    </w:p>
    <w:p w14:paraId="4FC5FF52" w14:textId="77777777" w:rsidR="00897469" w:rsidRDefault="00CC4E83" w:rsidP="00CC4E83">
      <w:pPr>
        <w:rPr>
          <w:lang w:eastAsia="fr-FR"/>
        </w:rPr>
      </w:pPr>
      <w:r>
        <w:rPr>
          <w:lang w:eastAsia="fr-FR"/>
        </w:rPr>
        <w:t>Model parameters can be modified in a static manner, meaning that they remain constant during all simulation</w:t>
      </w:r>
      <w:r w:rsidR="00235FBA">
        <w:rPr>
          <w:lang w:eastAsia="fr-FR"/>
        </w:rPr>
        <w:t xml:space="preserve">. In </w:t>
      </w:r>
      <w:r w:rsidR="00235FBA">
        <w:rPr>
          <w:lang w:eastAsia="fr-FR"/>
        </w:rPr>
        <w:fldChar w:fldCharType="begin"/>
      </w:r>
      <w:r w:rsidR="00235FBA">
        <w:rPr>
          <w:lang w:eastAsia="fr-FR"/>
        </w:rPr>
        <w:instrText xml:space="preserve"> REF _Ref161417820 \h </w:instrText>
      </w:r>
      <w:r w:rsidR="00235FBA">
        <w:rPr>
          <w:lang w:eastAsia="fr-FR"/>
        </w:rPr>
      </w:r>
      <w:r w:rsidR="00235FBA">
        <w:rPr>
          <w:lang w:eastAsia="fr-FR"/>
        </w:rPr>
        <w:fldChar w:fldCharType="separate"/>
      </w:r>
      <w:r w:rsidR="00885F2A">
        <w:t xml:space="preserve">Figure </w:t>
      </w:r>
      <w:r w:rsidR="00885F2A">
        <w:rPr>
          <w:noProof/>
        </w:rPr>
        <w:t>2</w:t>
      </w:r>
      <w:r w:rsidR="00235FBA">
        <w:rPr>
          <w:lang w:eastAsia="fr-FR"/>
        </w:rPr>
        <w:fldChar w:fldCharType="end"/>
      </w:r>
      <w:r w:rsidR="00897469">
        <w:rPr>
          <w:lang w:eastAsia="fr-FR"/>
        </w:rPr>
        <w:t xml:space="preserve"> parameter A of the neural population 0 is fixed to 10. </w:t>
      </w:r>
    </w:p>
    <w:p w14:paraId="79E0BADC" w14:textId="77777777" w:rsidR="00DF5F6E" w:rsidRDefault="003D15AB" w:rsidP="00DF5F6E">
      <w:pPr>
        <w:keepNext/>
      </w:pPr>
      <w:r>
        <w:rPr>
          <w:noProof/>
          <w:lang w:val="fr-FR" w:eastAsia="fr-FR"/>
        </w:rPr>
        <w:drawing>
          <wp:inline distT="0" distB="0" distL="0" distR="0" wp14:anchorId="55FB3F12" wp14:editId="22AF85A2">
            <wp:extent cx="3990975" cy="4000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0975" cy="400050"/>
                    </a:xfrm>
                    <a:prstGeom prst="rect">
                      <a:avLst/>
                    </a:prstGeom>
                  </pic:spPr>
                </pic:pic>
              </a:graphicData>
            </a:graphic>
          </wp:inline>
        </w:drawing>
      </w:r>
    </w:p>
    <w:p w14:paraId="3D6D9477" w14:textId="77777777" w:rsidR="00897469" w:rsidRDefault="00DF5F6E" w:rsidP="00DF5F6E">
      <w:pPr>
        <w:pStyle w:val="Lgende"/>
        <w:rPr>
          <w:lang w:eastAsia="fr-FR"/>
        </w:rPr>
      </w:pPr>
      <w:bookmarkStart w:id="45" w:name="_Ref161417820"/>
      <w:r>
        <w:t xml:space="preserve">Figure </w:t>
      </w:r>
      <w:r>
        <w:fldChar w:fldCharType="begin"/>
      </w:r>
      <w:r>
        <w:instrText xml:space="preserve"> SEQ Figure \* ARABIC </w:instrText>
      </w:r>
      <w:r>
        <w:fldChar w:fldCharType="separate"/>
      </w:r>
      <w:r w:rsidR="00885F2A">
        <w:rPr>
          <w:noProof/>
        </w:rPr>
        <w:t>2</w:t>
      </w:r>
      <w:r>
        <w:fldChar w:fldCharType="end"/>
      </w:r>
      <w:bookmarkEnd w:id="45"/>
      <w:r>
        <w:t>. Static parameter modification.</w:t>
      </w:r>
    </w:p>
    <w:p w14:paraId="2FE56D87" w14:textId="77777777" w:rsidR="00D3430B" w:rsidRPr="00D3430B" w:rsidRDefault="003D15AB" w:rsidP="00D3430B">
      <w:pPr>
        <w:shd w:val="clear" w:color="auto" w:fill="FFFFFF"/>
        <w:spacing w:line="285" w:lineRule="atLeast"/>
        <w:rPr>
          <w:rFonts w:ascii="Consolas" w:eastAsia="Times New Roman" w:hAnsi="Consolas" w:cs="Times New Roman"/>
          <w:color w:val="000000"/>
          <w:sz w:val="21"/>
          <w:szCs w:val="21"/>
          <w:lang w:eastAsia="fr-FR"/>
        </w:rPr>
      </w:pPr>
      <w:r>
        <w:rPr>
          <w:lang w:eastAsia="fr-FR"/>
        </w:rPr>
        <w:t xml:space="preserve">Model parameters </w:t>
      </w:r>
      <w:r w:rsidR="0053589C">
        <w:rPr>
          <w:lang w:eastAsia="fr-FR"/>
        </w:rPr>
        <w:t>can vary</w:t>
      </w:r>
      <w:r>
        <w:rPr>
          <w:lang w:eastAsia="fr-FR"/>
        </w:rPr>
        <w:t xml:space="preserve"> during a simulation</w:t>
      </w:r>
      <w:r w:rsidR="00D3430B">
        <w:rPr>
          <w:lang w:eastAsia="fr-FR"/>
        </w:rPr>
        <w:t xml:space="preserve"> with the </w:t>
      </w:r>
      <w:del w:id="46" w:author="Compte Microsoft" w:date="2024-03-29T09:34:00Z">
        <w:r w:rsidR="00D3430B" w:rsidDel="00182E3B">
          <w:rPr>
            <w:lang w:eastAsia="fr-FR"/>
          </w:rPr>
          <w:delText xml:space="preserve">module </w:delText>
        </w:r>
      </w:del>
      <w:ins w:id="47" w:author="Compte Microsoft" w:date="2024-03-29T09:34:00Z">
        <w:r w:rsidR="00182E3B">
          <w:rPr>
            <w:lang w:eastAsia="fr-FR"/>
          </w:rPr>
          <w:t xml:space="preserve">class </w:t>
        </w:r>
      </w:ins>
      <w:proofErr w:type="spellStart"/>
      <w:proofErr w:type="gramStart"/>
      <w:r w:rsidR="00D3430B">
        <w:rPr>
          <w:rFonts w:ascii="Consolas" w:eastAsia="Times New Roman" w:hAnsi="Consolas" w:cs="Times New Roman"/>
          <w:color w:val="000000"/>
          <w:sz w:val="21"/>
          <w:szCs w:val="21"/>
          <w:lang w:eastAsia="fr-FR"/>
        </w:rPr>
        <w:t>ParamEvolClass</w:t>
      </w:r>
      <w:proofErr w:type="spellEnd"/>
      <w:r w:rsidR="00D3430B">
        <w:rPr>
          <w:rFonts w:ascii="Consolas" w:eastAsia="Times New Roman" w:hAnsi="Consolas" w:cs="Times New Roman"/>
          <w:color w:val="000000"/>
          <w:sz w:val="21"/>
          <w:szCs w:val="21"/>
          <w:lang w:eastAsia="fr-FR"/>
        </w:rPr>
        <w:t>(</w:t>
      </w:r>
      <w:proofErr w:type="gramEnd"/>
      <w:r w:rsidR="00D3430B">
        <w:rPr>
          <w:rFonts w:ascii="Consolas" w:eastAsia="Times New Roman" w:hAnsi="Consolas" w:cs="Times New Roman"/>
          <w:color w:val="000000"/>
          <w:sz w:val="21"/>
          <w:szCs w:val="21"/>
          <w:lang w:eastAsia="fr-FR"/>
        </w:rPr>
        <w:t>)</w:t>
      </w:r>
      <w:r>
        <w:rPr>
          <w:lang w:eastAsia="fr-FR"/>
        </w:rPr>
        <w:t>.</w:t>
      </w:r>
      <w:r w:rsidR="006469D5">
        <w:rPr>
          <w:lang w:eastAsia="fr-FR"/>
        </w:rPr>
        <w:t xml:space="preserve"> </w:t>
      </w:r>
      <w:r w:rsidR="00D3430B">
        <w:rPr>
          <w:lang w:eastAsia="fr-FR"/>
        </w:rPr>
        <w:t xml:space="preserve">For each group of parameter </w:t>
      </w:r>
      <w:r w:rsidR="00D23AF3">
        <w:rPr>
          <w:lang w:eastAsia="fr-FR"/>
        </w:rPr>
        <w:t>variation</w:t>
      </w:r>
      <w:r w:rsidR="00D3430B">
        <w:rPr>
          <w:lang w:eastAsia="fr-FR"/>
        </w:rPr>
        <w:t>,</w:t>
      </w:r>
      <w:r w:rsidR="00E84234">
        <w:rPr>
          <w:lang w:eastAsia="fr-FR"/>
        </w:rPr>
        <w:t xml:space="preserve"> a class </w:t>
      </w:r>
      <w:r w:rsidR="00D3430B">
        <w:rPr>
          <w:lang w:eastAsia="fr-FR"/>
        </w:rPr>
        <w:t xml:space="preserve">should be created (e.g. </w:t>
      </w:r>
      <w:proofErr w:type="spellStart"/>
      <w:r w:rsidR="00D3430B" w:rsidRPr="00E84234">
        <w:rPr>
          <w:rFonts w:ascii="Consolas" w:eastAsia="Times New Roman" w:hAnsi="Consolas" w:cs="Times New Roman"/>
          <w:i/>
          <w:color w:val="000000"/>
          <w:sz w:val="21"/>
          <w:szCs w:val="21"/>
          <w:lang w:eastAsia="fr-FR"/>
        </w:rPr>
        <w:t>myParamEvol</w:t>
      </w:r>
      <w:proofErr w:type="spellEnd"/>
      <w:r w:rsidR="00D3430B" w:rsidRPr="00E84234">
        <w:rPr>
          <w:rFonts w:ascii="Consolas" w:eastAsia="Times New Roman" w:hAnsi="Consolas" w:cs="Times New Roman"/>
          <w:i/>
          <w:color w:val="000000"/>
          <w:sz w:val="21"/>
          <w:szCs w:val="21"/>
          <w:lang w:eastAsia="fr-FR"/>
        </w:rPr>
        <w:t xml:space="preserve"> = </w:t>
      </w:r>
      <w:proofErr w:type="spellStart"/>
      <w:proofErr w:type="gramStart"/>
      <w:r w:rsidR="00D3430B" w:rsidRPr="00E84234">
        <w:rPr>
          <w:rFonts w:ascii="Consolas" w:eastAsia="Times New Roman" w:hAnsi="Consolas" w:cs="Times New Roman"/>
          <w:i/>
          <w:color w:val="000000"/>
          <w:sz w:val="21"/>
          <w:szCs w:val="21"/>
          <w:lang w:eastAsia="fr-FR"/>
        </w:rPr>
        <w:t>ParamEvolClass</w:t>
      </w:r>
      <w:proofErr w:type="spellEnd"/>
      <w:r w:rsidR="00D3430B" w:rsidRPr="00E84234">
        <w:rPr>
          <w:rFonts w:ascii="Consolas" w:eastAsia="Times New Roman" w:hAnsi="Consolas" w:cs="Times New Roman"/>
          <w:i/>
          <w:color w:val="000000"/>
          <w:sz w:val="21"/>
          <w:szCs w:val="21"/>
          <w:lang w:eastAsia="fr-FR"/>
        </w:rPr>
        <w:t>(</w:t>
      </w:r>
      <w:proofErr w:type="gramEnd"/>
      <w:r w:rsidR="00D3430B" w:rsidRPr="00E84234">
        <w:rPr>
          <w:rFonts w:ascii="Consolas" w:eastAsia="Times New Roman" w:hAnsi="Consolas" w:cs="Times New Roman"/>
          <w:i/>
          <w:color w:val="000000"/>
          <w:sz w:val="21"/>
          <w:szCs w:val="21"/>
          <w:lang w:eastAsia="fr-FR"/>
        </w:rPr>
        <w:t>)</w:t>
      </w:r>
      <w:r w:rsidR="00D3430B">
        <w:rPr>
          <w:rFonts w:ascii="Consolas" w:eastAsia="Times New Roman" w:hAnsi="Consolas" w:cs="Times New Roman"/>
          <w:color w:val="000000"/>
          <w:sz w:val="21"/>
          <w:szCs w:val="21"/>
          <w:lang w:eastAsia="fr-FR"/>
        </w:rPr>
        <w:t xml:space="preserve">) </w:t>
      </w:r>
      <w:r w:rsidR="00D3430B" w:rsidRPr="00E73422">
        <w:t>and appended to the list of parameter evolutions as</w:t>
      </w:r>
      <w:r w:rsidR="00D3430B">
        <w:rPr>
          <w:rFonts w:ascii="Consolas" w:eastAsia="Times New Roman" w:hAnsi="Consolas" w:cs="Times New Roman"/>
          <w:color w:val="000000"/>
          <w:sz w:val="21"/>
          <w:szCs w:val="21"/>
          <w:lang w:eastAsia="fr-FR"/>
        </w:rPr>
        <w:t xml:space="preserve"> </w:t>
      </w:r>
      <w:proofErr w:type="spellStart"/>
      <w:r w:rsidR="00D3430B" w:rsidRPr="00E84234">
        <w:rPr>
          <w:rFonts w:ascii="Consolas" w:eastAsia="Times New Roman" w:hAnsi="Consolas" w:cs="Times New Roman"/>
          <w:i/>
          <w:color w:val="000000"/>
          <w:sz w:val="21"/>
          <w:szCs w:val="21"/>
          <w:lang w:eastAsia="fr-FR"/>
        </w:rPr>
        <w:t>List_ParamEvol.append</w:t>
      </w:r>
      <w:proofErr w:type="spellEnd"/>
      <w:r w:rsidR="00D3430B" w:rsidRPr="00E84234">
        <w:rPr>
          <w:rFonts w:ascii="Consolas" w:eastAsia="Times New Roman" w:hAnsi="Consolas" w:cs="Times New Roman"/>
          <w:i/>
          <w:color w:val="000000"/>
          <w:sz w:val="21"/>
          <w:szCs w:val="21"/>
          <w:lang w:eastAsia="fr-FR"/>
        </w:rPr>
        <w:t>(</w:t>
      </w:r>
      <w:proofErr w:type="spellStart"/>
      <w:r w:rsidR="00D3430B" w:rsidRPr="00E84234">
        <w:rPr>
          <w:rFonts w:ascii="Consolas" w:eastAsia="Times New Roman" w:hAnsi="Consolas" w:cs="Times New Roman"/>
          <w:i/>
          <w:color w:val="000000"/>
          <w:sz w:val="21"/>
          <w:szCs w:val="21"/>
          <w:lang w:eastAsia="fr-FR"/>
        </w:rPr>
        <w:t>myParamEvol</w:t>
      </w:r>
      <w:proofErr w:type="spellEnd"/>
      <w:r w:rsidR="00D3430B" w:rsidRPr="00E84234">
        <w:rPr>
          <w:rFonts w:ascii="Consolas" w:eastAsia="Times New Roman" w:hAnsi="Consolas" w:cs="Times New Roman"/>
          <w:i/>
          <w:color w:val="000000"/>
          <w:sz w:val="21"/>
          <w:szCs w:val="21"/>
          <w:lang w:eastAsia="fr-FR"/>
        </w:rPr>
        <w:t>)</w:t>
      </w:r>
      <w:r w:rsidR="00E73422">
        <w:rPr>
          <w:rFonts w:ascii="Consolas" w:eastAsia="Times New Roman" w:hAnsi="Consolas" w:cs="Times New Roman"/>
          <w:i/>
          <w:color w:val="000000"/>
          <w:sz w:val="21"/>
          <w:szCs w:val="21"/>
          <w:lang w:eastAsia="fr-FR"/>
        </w:rPr>
        <w:t>.</w:t>
      </w:r>
    </w:p>
    <w:p w14:paraId="0FA794C9" w14:textId="77777777" w:rsidR="006469D5" w:rsidRPr="00235FBA" w:rsidRDefault="006469D5" w:rsidP="002738C4">
      <w:pPr>
        <w:shd w:val="clear" w:color="auto" w:fill="FFFFFF"/>
        <w:spacing w:line="285" w:lineRule="atLeast"/>
        <w:rPr>
          <w:rFonts w:ascii="Consolas" w:eastAsia="Times New Roman" w:hAnsi="Consolas" w:cs="Times New Roman"/>
          <w:color w:val="000000"/>
          <w:sz w:val="21"/>
          <w:szCs w:val="21"/>
          <w:lang w:eastAsia="fr-FR"/>
        </w:rPr>
      </w:pPr>
      <w:r>
        <w:rPr>
          <w:lang w:eastAsia="fr-FR"/>
        </w:rPr>
        <w:t xml:space="preserve">The software allows to </w:t>
      </w:r>
      <w:r w:rsidR="002871EC">
        <w:rPr>
          <w:lang w:eastAsia="fr-FR"/>
        </w:rPr>
        <w:t>vary</w:t>
      </w:r>
      <w:r>
        <w:rPr>
          <w:lang w:eastAsia="fr-FR"/>
        </w:rPr>
        <w:t xml:space="preserve"> several parameters of different neural populations at different time points using different interpolation methods</w:t>
      </w:r>
      <w:r w:rsidR="00E84234">
        <w:rPr>
          <w:lang w:eastAsia="fr-FR"/>
        </w:rPr>
        <w:t xml:space="preserve"> available in </w:t>
      </w:r>
      <w:r w:rsidR="00E84234" w:rsidRPr="005008B5">
        <w:rPr>
          <w:i/>
          <w:lang w:eastAsia="fr-FR"/>
        </w:rPr>
        <w:t>scipy.interpolate.interp1d</w:t>
      </w:r>
      <w:r w:rsidR="00E84234">
        <w:rPr>
          <w:lang w:eastAsia="fr-FR"/>
        </w:rPr>
        <w:t xml:space="preserve"> class</w:t>
      </w:r>
      <w:r w:rsidR="002738C4">
        <w:rPr>
          <w:lang w:eastAsia="fr-FR"/>
        </w:rPr>
        <w:t>; namely linear</w:t>
      </w:r>
      <w:r w:rsidR="00F25A1A">
        <w:rPr>
          <w:lang w:eastAsia="fr-FR"/>
        </w:rPr>
        <w:t xml:space="preserve">, </w:t>
      </w:r>
      <w:r w:rsidR="002738C4">
        <w:rPr>
          <w:lang w:eastAsia="fr-FR"/>
        </w:rPr>
        <w:t xml:space="preserve">nearest, </w:t>
      </w:r>
      <w:r w:rsidR="00F25A1A">
        <w:rPr>
          <w:lang w:eastAsia="fr-FR"/>
        </w:rPr>
        <w:t>nearest-up</w:t>
      </w:r>
      <w:r w:rsidR="002738C4">
        <w:rPr>
          <w:lang w:eastAsia="fr-FR"/>
        </w:rPr>
        <w:t xml:space="preserve">, zero, </w:t>
      </w:r>
      <w:proofErr w:type="spellStart"/>
      <w:proofErr w:type="gramStart"/>
      <w:r w:rsidR="002738C4">
        <w:rPr>
          <w:lang w:eastAsia="fr-FR"/>
        </w:rPr>
        <w:t>slinear</w:t>
      </w:r>
      <w:proofErr w:type="spellEnd"/>
      <w:proofErr w:type="gramEnd"/>
      <w:r w:rsidR="002738C4">
        <w:rPr>
          <w:lang w:eastAsia="fr-FR"/>
        </w:rPr>
        <w:t xml:space="preserve">, </w:t>
      </w:r>
      <w:r w:rsidR="00F25A1A">
        <w:rPr>
          <w:lang w:eastAsia="fr-FR"/>
        </w:rPr>
        <w:t>quadratic</w:t>
      </w:r>
      <w:r w:rsidR="002738C4">
        <w:rPr>
          <w:lang w:eastAsia="fr-FR"/>
        </w:rPr>
        <w:t xml:space="preserve">, </w:t>
      </w:r>
      <w:r w:rsidR="00F25A1A">
        <w:rPr>
          <w:lang w:eastAsia="fr-FR"/>
        </w:rPr>
        <w:t>cubic, previous, or next</w:t>
      </w:r>
      <w:r>
        <w:rPr>
          <w:lang w:eastAsia="fr-FR"/>
        </w:rPr>
        <w:t>.</w:t>
      </w:r>
      <w:r w:rsidR="00D3430B">
        <w:rPr>
          <w:lang w:eastAsia="fr-FR"/>
        </w:rPr>
        <w:t xml:space="preserve"> For each variation, </w:t>
      </w:r>
      <w:r w:rsidR="00E84234">
        <w:rPr>
          <w:lang w:eastAsia="fr-FR"/>
        </w:rPr>
        <w:t xml:space="preserve">time </w:t>
      </w:r>
      <w:r w:rsidR="002871EC">
        <w:rPr>
          <w:lang w:eastAsia="fr-FR"/>
        </w:rPr>
        <w:t xml:space="preserve">points and parameter values at each </w:t>
      </w:r>
      <w:r w:rsidR="00E84234">
        <w:rPr>
          <w:lang w:eastAsia="fr-FR"/>
        </w:rPr>
        <w:t xml:space="preserve">time point should be defined. </w:t>
      </w:r>
      <w:r>
        <w:rPr>
          <w:lang w:eastAsia="fr-FR"/>
        </w:rPr>
        <w:t xml:space="preserve">In the example in </w:t>
      </w:r>
      <w:r w:rsidR="00235FBA">
        <w:rPr>
          <w:lang w:eastAsia="fr-FR"/>
        </w:rPr>
        <w:fldChar w:fldCharType="begin"/>
      </w:r>
      <w:r w:rsidR="00235FBA">
        <w:rPr>
          <w:lang w:eastAsia="fr-FR"/>
        </w:rPr>
        <w:instrText xml:space="preserve"> REF _Ref161417836 \h </w:instrText>
      </w:r>
      <w:r w:rsidR="00235FBA">
        <w:rPr>
          <w:lang w:eastAsia="fr-FR"/>
        </w:rPr>
      </w:r>
      <w:r w:rsidR="00235FBA">
        <w:rPr>
          <w:lang w:eastAsia="fr-FR"/>
        </w:rPr>
        <w:fldChar w:fldCharType="separate"/>
      </w:r>
      <w:r w:rsidR="00885F2A">
        <w:t xml:space="preserve">Figure </w:t>
      </w:r>
      <w:r w:rsidR="00885F2A">
        <w:rPr>
          <w:noProof/>
        </w:rPr>
        <w:t>3</w:t>
      </w:r>
      <w:r w:rsidR="00235FBA">
        <w:rPr>
          <w:lang w:eastAsia="fr-FR"/>
        </w:rPr>
        <w:fldChar w:fldCharType="end"/>
      </w:r>
      <w:r w:rsidR="007002B9">
        <w:rPr>
          <w:lang w:eastAsia="fr-FR"/>
        </w:rPr>
        <w:t xml:space="preserve">, the </w:t>
      </w:r>
      <w:r>
        <w:rPr>
          <w:lang w:eastAsia="fr-FR"/>
        </w:rPr>
        <w:t xml:space="preserve">parameter </w:t>
      </w:r>
      <m:oMath>
        <m:r>
          <w:rPr>
            <w:rFonts w:ascii="Cambria Math" w:hAnsi="Cambria Math"/>
            <w:lang w:eastAsia="fr-FR"/>
          </w:rPr>
          <m:t>A</m:t>
        </m:r>
      </m:oMath>
      <w:r>
        <w:rPr>
          <w:lang w:eastAsia="fr-FR"/>
        </w:rPr>
        <w:t xml:space="preserve"> of the neural populations </w:t>
      </w:r>
      <m:oMath>
        <m:r>
          <w:rPr>
            <w:rFonts w:ascii="Cambria Math" w:hAnsi="Cambria Math"/>
            <w:lang w:eastAsia="fr-FR"/>
          </w:rPr>
          <m:t>i={0, 1, 2}</m:t>
        </m:r>
      </m:oMath>
      <w:r>
        <w:rPr>
          <w:rFonts w:eastAsiaTheme="minorEastAsia"/>
          <w:lang w:eastAsia="fr-FR"/>
        </w:rPr>
        <w:t xml:space="preserve"> </w:t>
      </w:r>
      <w:r w:rsidR="00335B63">
        <w:rPr>
          <w:rFonts w:eastAsiaTheme="minorEastAsia"/>
          <w:lang w:eastAsia="fr-FR"/>
        </w:rPr>
        <w:t>varies</w:t>
      </w:r>
      <w:r>
        <w:rPr>
          <w:rFonts w:eastAsiaTheme="minorEastAsia"/>
          <w:lang w:eastAsia="fr-FR"/>
        </w:rPr>
        <w:t xml:space="preserve"> linearly </w:t>
      </w:r>
      <w:r w:rsidR="00DC6F05">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0,10,20</m:t>
            </m:r>
          </m:e>
        </m:d>
      </m:oMath>
      <w:r w:rsidR="00DC6F05">
        <w:rPr>
          <w:rFonts w:eastAsiaTheme="minorEastAsia"/>
          <w:lang w:eastAsia="fr-FR"/>
        </w:rPr>
        <w:t xml:space="preserve"> and </w:t>
      </w:r>
      <w:proofErr w:type="gramStart"/>
      <w:r w:rsidR="00DC6F05">
        <w:rPr>
          <w:rFonts w:eastAsiaTheme="minorEastAsia"/>
          <w:lang w:eastAsia="fr-FR"/>
        </w:rPr>
        <w:t xml:space="preserve">values </w:t>
      </w:r>
      <w:proofErr w:type="gramEnd"/>
      <m:oMath>
        <m:r>
          <w:rPr>
            <w:rFonts w:ascii="Cambria Math" w:eastAsiaTheme="minorEastAsia" w:hAnsi="Cambria Math"/>
            <w:lang w:eastAsia="fr-FR"/>
          </w:rPr>
          <m:t>A={0, 5, 2}</m:t>
        </m:r>
      </m:oMath>
      <w:r w:rsidR="00BC1D50">
        <w:rPr>
          <w:rFonts w:eastAsiaTheme="minorEastAsia"/>
          <w:lang w:eastAsia="fr-FR"/>
        </w:rPr>
        <w:t xml:space="preserve">, </w:t>
      </w:r>
      <w:r w:rsidR="00B82078">
        <w:rPr>
          <w:rFonts w:eastAsiaTheme="minorEastAsia"/>
          <w:lang w:eastAsia="fr-FR"/>
        </w:rPr>
        <w:t>while  the parameter</w:t>
      </w:r>
      <w:r w:rsidR="00BC1D50">
        <w:rPr>
          <w:rFonts w:eastAsiaTheme="minorEastAsia"/>
          <w:lang w:eastAsia="fr-FR"/>
        </w:rPr>
        <w:t xml:space="preserve"> </w:t>
      </w:r>
      <m:oMath>
        <m:r>
          <w:rPr>
            <w:rFonts w:ascii="Cambria Math" w:hAnsi="Cambria Math"/>
            <w:lang w:eastAsia="fr-FR"/>
          </w:rPr>
          <m:t>G</m:t>
        </m:r>
      </m:oMath>
      <w:r w:rsidR="00BC1D50">
        <w:rPr>
          <w:lang w:eastAsia="fr-FR"/>
        </w:rPr>
        <w:t xml:space="preserve"> of the neural population </w:t>
      </w:r>
      <m:oMath>
        <m:r>
          <w:rPr>
            <w:rFonts w:ascii="Cambria Math" w:hAnsi="Cambria Math"/>
            <w:lang w:eastAsia="fr-FR"/>
          </w:rPr>
          <m:t>i={5}</m:t>
        </m:r>
      </m:oMath>
      <w:r w:rsidR="00BC1D50">
        <w:rPr>
          <w:rFonts w:eastAsiaTheme="minorEastAsia"/>
          <w:lang w:eastAsia="fr-FR"/>
        </w:rPr>
        <w:t xml:space="preserve"> </w:t>
      </w:r>
      <w:r w:rsidR="00B82078">
        <w:rPr>
          <w:rFonts w:eastAsiaTheme="minorEastAsia"/>
          <w:lang w:eastAsia="fr-FR"/>
        </w:rPr>
        <w:t>varies</w:t>
      </w:r>
      <w:r w:rsidR="00BC1D50">
        <w:rPr>
          <w:rFonts w:eastAsiaTheme="minorEastAsia"/>
          <w:lang w:eastAsia="fr-FR"/>
        </w:rPr>
        <w:t xml:space="preserve"> </w:t>
      </w:r>
      <w:proofErr w:type="spellStart"/>
      <w:r w:rsidR="00BC1D50">
        <w:rPr>
          <w:rStyle w:val="luna-runon"/>
        </w:rPr>
        <w:t>quadratically</w:t>
      </w:r>
      <w:proofErr w:type="spellEnd"/>
      <w:r w:rsidR="00BC1D50">
        <w:rPr>
          <w:rStyle w:val="luna-runon"/>
        </w:rPr>
        <w:t xml:space="preserve"> </w:t>
      </w:r>
      <w:r w:rsidR="00BC1D50">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0, 6, 15</m:t>
            </m:r>
          </m:e>
        </m:d>
      </m:oMath>
      <w:r w:rsidR="00BC1D50">
        <w:rPr>
          <w:rFonts w:eastAsiaTheme="minorEastAsia"/>
          <w:lang w:eastAsia="fr-FR"/>
        </w:rPr>
        <w:t xml:space="preserve"> and values </w:t>
      </w:r>
      <m:oMath>
        <m:r>
          <w:rPr>
            <w:rFonts w:ascii="Cambria Math" w:eastAsiaTheme="minorEastAsia" w:hAnsi="Cambria Math"/>
            <w:lang w:eastAsia="fr-FR"/>
          </w:rPr>
          <m:t>G={5, 25, 10}</m:t>
        </m:r>
      </m:oMath>
      <w:r w:rsidR="00BC1D50">
        <w:rPr>
          <w:rFonts w:eastAsiaTheme="minorEastAsia"/>
          <w:lang w:eastAsia="fr-FR"/>
        </w:rPr>
        <w:t>.</w:t>
      </w:r>
      <w:r w:rsidR="00C73B1D">
        <w:rPr>
          <w:rFonts w:eastAsiaTheme="minorEastAsia"/>
          <w:lang w:eastAsia="fr-FR"/>
        </w:rPr>
        <w:t xml:space="preserve"> Parameter </w:t>
      </w:r>
      <w:r w:rsidR="00B82078">
        <w:rPr>
          <w:rFonts w:eastAsiaTheme="minorEastAsia"/>
          <w:lang w:eastAsia="fr-FR"/>
        </w:rPr>
        <w:t>variations</w:t>
      </w:r>
      <w:r w:rsidR="00C73B1D">
        <w:rPr>
          <w:rFonts w:eastAsiaTheme="minorEastAsia"/>
          <w:lang w:eastAsia="fr-FR"/>
        </w:rPr>
        <w:t xml:space="preserve"> are visualized by calling function </w:t>
      </w:r>
      <w:proofErr w:type="spellStart"/>
      <w:r w:rsidR="00C73B1D" w:rsidRPr="00C73B1D">
        <w:rPr>
          <w:rFonts w:ascii="Consolas" w:eastAsia="Times New Roman" w:hAnsi="Consolas" w:cs="Times New Roman"/>
          <w:color w:val="000000"/>
          <w:sz w:val="21"/>
          <w:szCs w:val="21"/>
          <w:lang w:eastAsia="fr-FR"/>
        </w:rPr>
        <w:t>Plot_Generate_</w:t>
      </w:r>
      <w:proofErr w:type="gramStart"/>
      <w:r w:rsidR="00C73B1D" w:rsidRPr="00C73B1D">
        <w:rPr>
          <w:rFonts w:ascii="Consolas" w:eastAsia="Times New Roman" w:hAnsi="Consolas" w:cs="Times New Roman"/>
          <w:color w:val="000000"/>
          <w:sz w:val="21"/>
          <w:szCs w:val="21"/>
          <w:lang w:eastAsia="fr-FR"/>
        </w:rPr>
        <w:t>ParamEvol</w:t>
      </w:r>
      <w:proofErr w:type="spellEnd"/>
      <w:r w:rsidR="00C73B1D" w:rsidRPr="00C73B1D">
        <w:rPr>
          <w:rFonts w:ascii="Consolas" w:eastAsia="Times New Roman" w:hAnsi="Consolas" w:cs="Times New Roman"/>
          <w:color w:val="000000"/>
          <w:sz w:val="21"/>
          <w:szCs w:val="21"/>
          <w:lang w:eastAsia="fr-FR"/>
        </w:rPr>
        <w:t>(</w:t>
      </w:r>
      <w:proofErr w:type="spellStart"/>
      <w:proofErr w:type="gramEnd"/>
      <w:r w:rsidR="00C73B1D" w:rsidRPr="00C73B1D">
        <w:rPr>
          <w:rFonts w:ascii="Consolas" w:eastAsia="Times New Roman" w:hAnsi="Consolas" w:cs="Times New Roman"/>
          <w:color w:val="000000"/>
          <w:sz w:val="21"/>
          <w:szCs w:val="21"/>
          <w:lang w:eastAsia="fr-FR"/>
        </w:rPr>
        <w:t>List_ParamEvol</w:t>
      </w:r>
      <w:proofErr w:type="spellEnd"/>
      <w:r w:rsidR="00C73B1D" w:rsidRPr="00C73B1D">
        <w:rPr>
          <w:rFonts w:ascii="Consolas" w:eastAsia="Times New Roman" w:hAnsi="Consolas" w:cs="Times New Roman"/>
          <w:color w:val="000000"/>
          <w:sz w:val="21"/>
          <w:szCs w:val="21"/>
          <w:lang w:eastAsia="fr-FR"/>
        </w:rPr>
        <w:t>)</w:t>
      </w:r>
      <w:r w:rsidR="00B659C1">
        <w:rPr>
          <w:rFonts w:ascii="Consolas" w:eastAsia="Times New Roman" w:hAnsi="Consolas" w:cs="Times New Roman"/>
          <w:color w:val="000000"/>
          <w:sz w:val="21"/>
          <w:szCs w:val="21"/>
          <w:lang w:eastAsia="fr-FR"/>
        </w:rPr>
        <w:t xml:space="preserve"> </w:t>
      </w:r>
      <w:r w:rsidR="00B659C1" w:rsidRPr="00B659C1">
        <w:t xml:space="preserve">(see Section </w:t>
      </w:r>
      <w:r w:rsidR="00B659C1">
        <w:fldChar w:fldCharType="begin"/>
      </w:r>
      <w:r w:rsidR="00B659C1">
        <w:instrText xml:space="preserve"> REF _Ref162527764 \h </w:instrText>
      </w:r>
      <w:r w:rsidR="00B659C1">
        <w:fldChar w:fldCharType="separate"/>
      </w:r>
      <w:r w:rsidR="00885F2A">
        <w:rPr>
          <w:lang w:eastAsia="fr-FR"/>
        </w:rPr>
        <w:t>Visualizing parameter evolution and stimulation signal</w:t>
      </w:r>
      <w:r w:rsidR="00B659C1">
        <w:fldChar w:fldCharType="end"/>
      </w:r>
      <w:r w:rsidR="00B659C1" w:rsidRPr="00B659C1">
        <w:t>)</w:t>
      </w:r>
      <w:r w:rsidR="00C73B1D" w:rsidRPr="00B659C1">
        <w:t>.</w:t>
      </w:r>
    </w:p>
    <w:p w14:paraId="2B039419" w14:textId="77777777" w:rsidR="00DF5F6E" w:rsidRDefault="008500F3" w:rsidP="00DF5F6E">
      <w:pPr>
        <w:keepNext/>
      </w:pPr>
      <w:r>
        <w:rPr>
          <w:noProof/>
          <w:lang w:val="fr-FR" w:eastAsia="fr-FR"/>
        </w:rPr>
        <w:lastRenderedPageBreak/>
        <w:drawing>
          <wp:inline distT="0" distB="0" distL="0" distR="0" wp14:anchorId="42A66780" wp14:editId="04DD7691">
            <wp:extent cx="5760720" cy="6012815"/>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012815"/>
                    </a:xfrm>
                    <a:prstGeom prst="rect">
                      <a:avLst/>
                    </a:prstGeom>
                  </pic:spPr>
                </pic:pic>
              </a:graphicData>
            </a:graphic>
          </wp:inline>
        </w:drawing>
      </w:r>
    </w:p>
    <w:p w14:paraId="43555BF2" w14:textId="77777777" w:rsidR="00897469" w:rsidRDefault="00DF5F6E" w:rsidP="00DF5F6E">
      <w:pPr>
        <w:pStyle w:val="Lgende"/>
        <w:rPr>
          <w:lang w:eastAsia="fr-FR"/>
        </w:rPr>
      </w:pPr>
      <w:bookmarkStart w:id="48" w:name="_Ref161417836"/>
      <w:r>
        <w:t xml:space="preserve">Figure </w:t>
      </w:r>
      <w:r>
        <w:fldChar w:fldCharType="begin"/>
      </w:r>
      <w:r>
        <w:instrText xml:space="preserve"> SEQ Figure \* ARABIC </w:instrText>
      </w:r>
      <w:r>
        <w:fldChar w:fldCharType="separate"/>
      </w:r>
      <w:r w:rsidR="00885F2A">
        <w:rPr>
          <w:noProof/>
        </w:rPr>
        <w:t>3</w:t>
      </w:r>
      <w:r>
        <w:fldChar w:fldCharType="end"/>
      </w:r>
      <w:bookmarkEnd w:id="48"/>
      <w:r>
        <w:t>. Dynamic parameter modification</w:t>
      </w:r>
      <w:r w:rsidR="004E0A95">
        <w:t xml:space="preserve"> and visualization</w:t>
      </w:r>
      <w:r>
        <w:t>.</w:t>
      </w:r>
    </w:p>
    <w:p w14:paraId="3CB53D17" w14:textId="77777777" w:rsidR="00A96F38" w:rsidRDefault="00A96F38" w:rsidP="00A96F38">
      <w:pPr>
        <w:pStyle w:val="Titre2"/>
        <w:rPr>
          <w:rFonts w:eastAsia="Times New Roman"/>
          <w:lang w:eastAsia="fr-FR"/>
        </w:rPr>
      </w:pPr>
      <w:bookmarkStart w:id="49" w:name="_Ref162348356"/>
      <w:bookmarkStart w:id="50" w:name="_Toc162529147"/>
      <w:r>
        <w:rPr>
          <w:rFonts w:eastAsia="Times New Roman"/>
          <w:lang w:eastAsia="fr-FR"/>
        </w:rPr>
        <w:t>Stimulation</w:t>
      </w:r>
      <w:bookmarkEnd w:id="49"/>
      <w:bookmarkEnd w:id="50"/>
    </w:p>
    <w:p w14:paraId="0FF55D98" w14:textId="77777777" w:rsidR="00A9307D" w:rsidRPr="00B9182D" w:rsidRDefault="00E73422" w:rsidP="007E2D5E">
      <w:pPr>
        <w:shd w:val="clear" w:color="auto" w:fill="FFFFFF"/>
        <w:spacing w:line="285" w:lineRule="atLeast"/>
        <w:rPr>
          <w:rFonts w:ascii="Consolas" w:eastAsia="Times New Roman" w:hAnsi="Consolas" w:cs="Times New Roman"/>
          <w:color w:val="000000"/>
          <w:sz w:val="21"/>
          <w:szCs w:val="21"/>
          <w:lang w:eastAsia="fr-FR"/>
        </w:rPr>
      </w:pPr>
      <w:r w:rsidRPr="00515C00">
        <w:t xml:space="preserve">A stimulation signal can be introduced with the </w:t>
      </w:r>
      <w:del w:id="51" w:author="Compte Microsoft" w:date="2024-03-29T09:36:00Z">
        <w:r w:rsidRPr="00515C00" w:rsidDel="00182E3B">
          <w:delText xml:space="preserve">module </w:delText>
        </w:r>
      </w:del>
      <w:ins w:id="52" w:author="Compte Microsoft" w:date="2024-03-29T09:36:00Z">
        <w:r w:rsidR="00182E3B">
          <w:t>class</w:t>
        </w:r>
        <w:r w:rsidR="00182E3B" w:rsidRPr="00515C00">
          <w:t xml:space="preserve"> </w:t>
        </w:r>
      </w:ins>
      <w:proofErr w:type="spellStart"/>
      <w:r w:rsidRPr="00515C00">
        <w:rPr>
          <w:i/>
        </w:rPr>
        <w:t>stim_</w:t>
      </w:r>
      <w:proofErr w:type="gramStart"/>
      <w:r w:rsidRPr="00515C00">
        <w:rPr>
          <w:i/>
        </w:rPr>
        <w:t>sig</w:t>
      </w:r>
      <w:proofErr w:type="spellEnd"/>
      <w:r w:rsidRPr="00515C00">
        <w:rPr>
          <w:i/>
        </w:rPr>
        <w:t>(</w:t>
      </w:r>
      <w:proofErr w:type="gramEnd"/>
      <w:r w:rsidRPr="00515C00">
        <w:rPr>
          <w:i/>
        </w:rPr>
        <w:t>)</w:t>
      </w:r>
      <w:r w:rsidRPr="00515C00">
        <w:t>.</w:t>
      </w:r>
      <w:r w:rsidR="0043063D">
        <w:t xml:space="preserve"> A</w:t>
      </w:r>
      <w:r w:rsidR="00582B5F" w:rsidRPr="00515C00">
        <w:t xml:space="preserve"> class </w:t>
      </w:r>
      <w:r w:rsidR="00515C00" w:rsidRPr="00515C00">
        <w:t xml:space="preserve">should be created (e.g. </w:t>
      </w:r>
      <w:proofErr w:type="spellStart"/>
      <w:r w:rsidR="00515C00" w:rsidRPr="00515C00">
        <w:rPr>
          <w:i/>
        </w:rPr>
        <w:t>myStim</w:t>
      </w:r>
      <w:proofErr w:type="spellEnd"/>
      <w:r w:rsidR="00515C00" w:rsidRPr="00515C00">
        <w:rPr>
          <w:i/>
        </w:rPr>
        <w:t xml:space="preserve"> = </w:t>
      </w:r>
      <w:proofErr w:type="spellStart"/>
      <w:r w:rsidR="00515C00" w:rsidRPr="00515C00">
        <w:rPr>
          <w:i/>
        </w:rPr>
        <w:t>stim_</w:t>
      </w:r>
      <w:proofErr w:type="gramStart"/>
      <w:r w:rsidR="00515C00" w:rsidRPr="00515C00">
        <w:rPr>
          <w:i/>
        </w:rPr>
        <w:t>sig</w:t>
      </w:r>
      <w:proofErr w:type="spellEnd"/>
      <w:r w:rsidR="00515C00" w:rsidRPr="00515C00">
        <w:rPr>
          <w:i/>
        </w:rPr>
        <w:t>(</w:t>
      </w:r>
      <w:proofErr w:type="gramEnd"/>
      <w:r w:rsidR="00515C00" w:rsidRPr="00515C00">
        <w:rPr>
          <w:i/>
        </w:rPr>
        <w:t>)</w:t>
      </w:r>
      <w:r w:rsidR="00515C00" w:rsidRPr="00515C00">
        <w:t xml:space="preserve">) and appended to the stimulation signal list (e.g. </w:t>
      </w:r>
      <w:proofErr w:type="spellStart"/>
      <w:r w:rsidR="00582B5F" w:rsidRPr="00515C00">
        <w:rPr>
          <w:i/>
        </w:rPr>
        <w:t>List_Stim.append</w:t>
      </w:r>
      <w:proofErr w:type="spellEnd"/>
      <w:r w:rsidR="00582B5F" w:rsidRPr="00515C00">
        <w:rPr>
          <w:i/>
        </w:rPr>
        <w:t>(</w:t>
      </w:r>
      <w:proofErr w:type="spellStart"/>
      <w:r w:rsidR="00582B5F" w:rsidRPr="00515C00">
        <w:rPr>
          <w:i/>
        </w:rPr>
        <w:t>myStim</w:t>
      </w:r>
      <w:proofErr w:type="spellEnd"/>
      <w:r w:rsidR="00582B5F" w:rsidRPr="00515C00">
        <w:rPr>
          <w:i/>
        </w:rPr>
        <w:t>)</w:t>
      </w:r>
      <w:r w:rsidR="0043063D">
        <w:rPr>
          <w:i/>
        </w:rPr>
        <w:t xml:space="preserve"> </w:t>
      </w:r>
      <w:r w:rsidR="0043063D">
        <w:t>f</w:t>
      </w:r>
      <w:r w:rsidR="0043063D" w:rsidRPr="00515C00">
        <w:t>or each stimulation</w:t>
      </w:r>
      <w:r w:rsidR="0043063D">
        <w:t xml:space="preserve"> type</w:t>
      </w:r>
      <w:r w:rsidR="00A97872">
        <w:t xml:space="preserve">. Stimulation signal can have different forms such as constant, sinusoidal, square wave, </w:t>
      </w:r>
      <w:proofErr w:type="spellStart"/>
      <w:r w:rsidR="00A97872">
        <w:t>sawtooth</w:t>
      </w:r>
      <w:proofErr w:type="spellEnd"/>
      <w:r w:rsidR="00A97872">
        <w:t>, etc.</w:t>
      </w:r>
      <w:r w:rsidR="008D494A">
        <w:t xml:space="preserve">, and each of them requires </w:t>
      </w:r>
      <w:r w:rsidR="00A97872">
        <w:t>a specific pa</w:t>
      </w:r>
      <w:r w:rsidR="004104C9">
        <w:t>rameter set (</w:t>
      </w:r>
      <w:r w:rsidR="004104C9">
        <w:fldChar w:fldCharType="begin"/>
      </w:r>
      <w:r w:rsidR="004104C9">
        <w:instrText xml:space="preserve"> REF _Ref161417870 \h </w:instrText>
      </w:r>
      <w:r w:rsidR="004104C9">
        <w:fldChar w:fldCharType="separate"/>
      </w:r>
      <w:r w:rsidR="00885F2A">
        <w:t xml:space="preserve">Table </w:t>
      </w:r>
      <w:r w:rsidR="00885F2A">
        <w:rPr>
          <w:noProof/>
        </w:rPr>
        <w:t>1</w:t>
      </w:r>
      <w:r w:rsidR="004104C9">
        <w:fldChar w:fldCharType="end"/>
      </w:r>
      <w:r w:rsidR="00A97872">
        <w:t xml:space="preserve">). </w:t>
      </w:r>
      <w:r w:rsidR="001D1EE8">
        <w:t xml:space="preserve">User </w:t>
      </w:r>
      <w:r w:rsidR="00323CDE">
        <w:t xml:space="preserve">should define </w:t>
      </w:r>
      <w:r w:rsidR="00323CDE">
        <w:rPr>
          <w:lang w:eastAsia="fr-FR"/>
        </w:rPr>
        <w:t>one or several neural populations and</w:t>
      </w:r>
      <w:r w:rsidR="00323CDE">
        <w:t xml:space="preserve"> the time window during which stimulation will be applied. The stimulation signal can </w:t>
      </w:r>
      <w:r w:rsidR="00901A87">
        <w:rPr>
          <w:lang w:eastAsia="fr-FR"/>
        </w:rPr>
        <w:t>be modulate either</w:t>
      </w:r>
      <w:r w:rsidR="00106FF1">
        <w:rPr>
          <w:lang w:eastAsia="fr-FR"/>
        </w:rPr>
        <w:t xml:space="preserve"> the mean membrane voltage (before the transfer function) </w:t>
      </w:r>
      <w:r w:rsidR="003713A2" w:rsidRPr="00471970">
        <w:t xml:space="preserve">or to post-synaptic potentials (after the transfer function) by setting </w:t>
      </w:r>
      <w:proofErr w:type="spellStart"/>
      <w:r w:rsidR="00901A87" w:rsidRPr="000F3BDB">
        <w:rPr>
          <w:rFonts w:ascii="Consolas" w:hAnsi="Consolas"/>
          <w:sz w:val="21"/>
          <w:szCs w:val="21"/>
          <w:lang w:eastAsia="fr-FR"/>
        </w:rPr>
        <w:t>Pre_Post</w:t>
      </w:r>
      <w:proofErr w:type="spellEnd"/>
      <w:r w:rsidR="00901A87" w:rsidRPr="000F3BDB">
        <w:rPr>
          <w:rFonts w:ascii="Consolas" w:hAnsi="Consolas"/>
          <w:sz w:val="21"/>
          <w:szCs w:val="21"/>
          <w:lang w:eastAsia="fr-FR"/>
        </w:rPr>
        <w:t xml:space="preserve"> = </w:t>
      </w:r>
      <w:r w:rsidR="00901A87" w:rsidRPr="000F3BDB">
        <w:rPr>
          <w:rFonts w:ascii="Consolas" w:hAnsi="Consolas"/>
          <w:color w:val="0070C0"/>
          <w:sz w:val="21"/>
          <w:szCs w:val="21"/>
          <w:lang w:eastAsia="fr-FR"/>
        </w:rPr>
        <w:t>False</w:t>
      </w:r>
      <w:r w:rsidR="00901A87" w:rsidRPr="00A97872">
        <w:rPr>
          <w:color w:val="0070C0"/>
        </w:rPr>
        <w:t xml:space="preserve"> </w:t>
      </w:r>
      <w:r w:rsidR="00901A87" w:rsidRPr="00550257">
        <w:t xml:space="preserve">or </w:t>
      </w:r>
      <w:proofErr w:type="spellStart"/>
      <w:r w:rsidR="003713A2" w:rsidRPr="00646226">
        <w:rPr>
          <w:rFonts w:ascii="Consolas" w:hAnsi="Consolas"/>
          <w:sz w:val="21"/>
          <w:szCs w:val="21"/>
          <w:lang w:eastAsia="fr-FR"/>
        </w:rPr>
        <w:t>Pre_Post</w:t>
      </w:r>
      <w:proofErr w:type="spellEnd"/>
      <w:r w:rsidR="003713A2" w:rsidRPr="00646226">
        <w:rPr>
          <w:rFonts w:ascii="Consolas" w:hAnsi="Consolas"/>
          <w:sz w:val="21"/>
          <w:szCs w:val="21"/>
          <w:lang w:eastAsia="fr-FR"/>
        </w:rPr>
        <w:t xml:space="preserve"> = </w:t>
      </w:r>
      <w:r w:rsidR="003713A2" w:rsidRPr="00646226">
        <w:rPr>
          <w:rFonts w:ascii="Consolas" w:hAnsi="Consolas"/>
          <w:color w:val="0070C0"/>
          <w:sz w:val="21"/>
          <w:szCs w:val="21"/>
        </w:rPr>
        <w:t>True</w:t>
      </w:r>
      <w:r w:rsidR="00901A87" w:rsidRPr="001B0AC8">
        <w:rPr>
          <w:rFonts w:eastAsiaTheme="minorEastAsia"/>
          <w:lang w:eastAsia="fr-FR"/>
          <w:rPrChange w:id="53" w:author="Compte Microsoft" w:date="2024-03-29T09:37:00Z">
            <w:rPr>
              <w:rFonts w:ascii="Consolas" w:hAnsi="Consolas"/>
              <w:color w:val="0070C0"/>
              <w:sz w:val="21"/>
              <w:szCs w:val="21"/>
            </w:rPr>
          </w:rPrChange>
        </w:rPr>
        <w:t>, respectively</w:t>
      </w:r>
      <w:r w:rsidR="003713A2" w:rsidRPr="001B0AC8">
        <w:rPr>
          <w:rFonts w:eastAsiaTheme="minorEastAsia"/>
          <w:lang w:eastAsia="fr-FR"/>
          <w:rPrChange w:id="54" w:author="Compte Microsoft" w:date="2024-03-29T09:37:00Z">
            <w:rPr/>
          </w:rPrChange>
        </w:rPr>
        <w:t>.</w:t>
      </w:r>
      <w:r w:rsidR="00D170D6">
        <w:rPr>
          <w:rFonts w:ascii="Consolas" w:eastAsia="Times New Roman" w:hAnsi="Consolas" w:cs="Times New Roman"/>
          <w:color w:val="0000FF"/>
          <w:sz w:val="21"/>
          <w:szCs w:val="21"/>
          <w:lang w:eastAsia="fr-FR"/>
        </w:rPr>
        <w:t xml:space="preserve"> </w:t>
      </w:r>
      <w:r w:rsidR="005E5390" w:rsidRPr="00CC0B49">
        <w:t>The</w:t>
      </w:r>
      <w:r w:rsidR="005E5390">
        <w:rPr>
          <w:rFonts w:ascii="Consolas" w:eastAsia="Times New Roman" w:hAnsi="Consolas" w:cs="Times New Roman"/>
          <w:color w:val="0000FF"/>
          <w:sz w:val="21"/>
          <w:szCs w:val="21"/>
          <w:lang w:eastAsia="fr-FR"/>
        </w:rPr>
        <w:t xml:space="preserve"> </w:t>
      </w:r>
      <w:r w:rsidR="00D170D6">
        <w:rPr>
          <w:rFonts w:eastAsiaTheme="minorEastAsia"/>
          <w:lang w:eastAsia="fr-FR"/>
        </w:rPr>
        <w:t xml:space="preserve">function </w:t>
      </w:r>
      <w:proofErr w:type="spellStart"/>
      <w:r w:rsidR="00D170D6" w:rsidRPr="00D170D6">
        <w:rPr>
          <w:rFonts w:ascii="Consolas" w:eastAsia="Times New Roman" w:hAnsi="Consolas" w:cs="Times New Roman"/>
          <w:color w:val="000000"/>
          <w:sz w:val="21"/>
          <w:szCs w:val="21"/>
          <w:lang w:eastAsia="fr-FR"/>
        </w:rPr>
        <w:t>Plot_Generate_Sti</w:t>
      </w:r>
      <w:r w:rsidR="00D170D6">
        <w:rPr>
          <w:rFonts w:ascii="Consolas" w:eastAsia="Times New Roman" w:hAnsi="Consolas" w:cs="Times New Roman"/>
          <w:color w:val="000000"/>
          <w:sz w:val="21"/>
          <w:szCs w:val="21"/>
          <w:lang w:eastAsia="fr-FR"/>
        </w:rPr>
        <w:t>m_</w:t>
      </w:r>
      <w:proofErr w:type="gramStart"/>
      <w:r w:rsidR="00D170D6">
        <w:rPr>
          <w:rFonts w:ascii="Consolas" w:eastAsia="Times New Roman" w:hAnsi="Consolas" w:cs="Times New Roman"/>
          <w:color w:val="000000"/>
          <w:sz w:val="21"/>
          <w:szCs w:val="21"/>
          <w:lang w:eastAsia="fr-FR"/>
        </w:rPr>
        <w:t>signal</w:t>
      </w:r>
      <w:proofErr w:type="spellEnd"/>
      <w:r w:rsidR="00D170D6">
        <w:rPr>
          <w:rFonts w:ascii="Consolas" w:eastAsia="Times New Roman" w:hAnsi="Consolas" w:cs="Times New Roman"/>
          <w:color w:val="000000"/>
          <w:sz w:val="21"/>
          <w:szCs w:val="21"/>
          <w:lang w:eastAsia="fr-FR"/>
        </w:rPr>
        <w:t>(</w:t>
      </w:r>
      <w:proofErr w:type="spellStart"/>
      <w:proofErr w:type="gramEnd"/>
      <w:r w:rsidR="00D170D6">
        <w:rPr>
          <w:rFonts w:ascii="Consolas" w:eastAsia="Times New Roman" w:hAnsi="Consolas" w:cs="Times New Roman"/>
          <w:color w:val="000000"/>
          <w:sz w:val="21"/>
          <w:szCs w:val="21"/>
          <w:lang w:eastAsia="fr-FR"/>
        </w:rPr>
        <w:t>List_Stim</w:t>
      </w:r>
      <w:proofErr w:type="spellEnd"/>
      <w:r w:rsidR="00D170D6">
        <w:rPr>
          <w:rFonts w:ascii="Consolas" w:eastAsia="Times New Roman" w:hAnsi="Consolas" w:cs="Times New Roman"/>
          <w:color w:val="000000"/>
          <w:sz w:val="21"/>
          <w:szCs w:val="21"/>
          <w:lang w:eastAsia="fr-FR"/>
        </w:rPr>
        <w:t>, model=Model)</w:t>
      </w:r>
      <w:r w:rsidR="00101C6C">
        <w:rPr>
          <w:rFonts w:ascii="Consolas" w:eastAsia="Times New Roman" w:hAnsi="Consolas" w:cs="Times New Roman"/>
          <w:color w:val="000000"/>
          <w:sz w:val="21"/>
          <w:szCs w:val="21"/>
          <w:lang w:eastAsia="fr-FR"/>
        </w:rPr>
        <w:t xml:space="preserve"> </w:t>
      </w:r>
      <w:r w:rsidR="00101C6C" w:rsidRPr="00101C6C">
        <w:t xml:space="preserve">displays </w:t>
      </w:r>
      <w:r w:rsidR="0039450D" w:rsidRPr="00101C6C">
        <w:t>the time evolution of the stimulation signals for each population in the model</w:t>
      </w:r>
      <w:r w:rsidR="00004517">
        <w:t xml:space="preserve"> </w:t>
      </w:r>
      <w:r w:rsidR="00004517" w:rsidRPr="00B659C1">
        <w:t xml:space="preserve">(see Section </w:t>
      </w:r>
      <w:r w:rsidR="00004517">
        <w:fldChar w:fldCharType="begin"/>
      </w:r>
      <w:r w:rsidR="00004517">
        <w:instrText xml:space="preserve"> REF _Ref162527764 \h </w:instrText>
      </w:r>
      <w:r w:rsidR="00004517">
        <w:fldChar w:fldCharType="separate"/>
      </w:r>
      <w:r w:rsidR="00885F2A">
        <w:rPr>
          <w:lang w:eastAsia="fr-FR"/>
        </w:rPr>
        <w:t>Visualizing parameter evolution and stimulation signal</w:t>
      </w:r>
      <w:r w:rsidR="00004517">
        <w:fldChar w:fldCharType="end"/>
      </w:r>
      <w:r w:rsidR="00004517" w:rsidRPr="00B659C1">
        <w:t>).</w:t>
      </w:r>
    </w:p>
    <w:p w14:paraId="53145993" w14:textId="77777777" w:rsidR="00845D71" w:rsidRDefault="00845D71" w:rsidP="00845D71">
      <w:pPr>
        <w:pStyle w:val="Lgende"/>
        <w:keepNext/>
      </w:pPr>
      <w:bookmarkStart w:id="55" w:name="_Ref161417870"/>
      <w:r>
        <w:lastRenderedPageBreak/>
        <w:t xml:space="preserve">Table </w:t>
      </w:r>
      <w:r>
        <w:fldChar w:fldCharType="begin"/>
      </w:r>
      <w:r>
        <w:instrText xml:space="preserve"> SEQ Table \* ARABIC </w:instrText>
      </w:r>
      <w:r>
        <w:fldChar w:fldCharType="separate"/>
      </w:r>
      <w:r w:rsidR="00885F2A">
        <w:rPr>
          <w:noProof/>
        </w:rPr>
        <w:t>1</w:t>
      </w:r>
      <w:r>
        <w:fldChar w:fldCharType="end"/>
      </w:r>
      <w:bookmarkEnd w:id="55"/>
      <w:r>
        <w:t>. Stimulation types and required parameters</w:t>
      </w:r>
    </w:p>
    <w:tbl>
      <w:tblPr>
        <w:tblStyle w:val="Grilledutableau"/>
        <w:tblW w:w="0" w:type="auto"/>
        <w:tblLook w:val="04A0" w:firstRow="1" w:lastRow="0" w:firstColumn="1" w:lastColumn="0" w:noHBand="0" w:noVBand="1"/>
      </w:tblPr>
      <w:tblGrid>
        <w:gridCol w:w="4604"/>
        <w:gridCol w:w="4458"/>
      </w:tblGrid>
      <w:tr w:rsidR="007043F8" w14:paraId="31371949" w14:textId="77777777" w:rsidTr="00845D71">
        <w:tc>
          <w:tcPr>
            <w:tcW w:w="4604" w:type="dxa"/>
          </w:tcPr>
          <w:p w14:paraId="4EBD2F92" w14:textId="77777777" w:rsidR="007043F8" w:rsidRPr="00372BF2" w:rsidRDefault="002F51D5" w:rsidP="00A9307D">
            <w:pPr>
              <w:rPr>
                <w:b/>
                <w:lang w:eastAsia="fr-FR"/>
              </w:rPr>
            </w:pPr>
            <w:r w:rsidRPr="00372BF2">
              <w:rPr>
                <w:b/>
                <w:lang w:eastAsia="fr-FR"/>
              </w:rPr>
              <w:t>Type of the stimulation</w:t>
            </w:r>
          </w:p>
        </w:tc>
        <w:tc>
          <w:tcPr>
            <w:tcW w:w="4458" w:type="dxa"/>
          </w:tcPr>
          <w:p w14:paraId="4AD6E5B4" w14:textId="77777777" w:rsidR="007043F8" w:rsidRPr="00372BF2" w:rsidRDefault="00106FF1" w:rsidP="00A9307D">
            <w:pPr>
              <w:rPr>
                <w:b/>
                <w:lang w:eastAsia="fr-FR"/>
              </w:rPr>
            </w:pPr>
            <w:r w:rsidRPr="00372BF2">
              <w:rPr>
                <w:b/>
                <w:lang w:eastAsia="fr-FR"/>
              </w:rPr>
              <w:t>Required parameters</w:t>
            </w:r>
            <w:r w:rsidR="00026C1A">
              <w:rPr>
                <w:b/>
                <w:lang w:eastAsia="fr-FR"/>
              </w:rPr>
              <w:t xml:space="preserve"> and acronyms</w:t>
            </w:r>
          </w:p>
        </w:tc>
      </w:tr>
      <w:tr w:rsidR="00A97872" w14:paraId="26F371BB" w14:textId="77777777" w:rsidTr="00845D71">
        <w:tc>
          <w:tcPr>
            <w:tcW w:w="4604" w:type="dxa"/>
          </w:tcPr>
          <w:p w14:paraId="29D1D8C4" w14:textId="77777777" w:rsidR="00A97872" w:rsidRPr="00B72D82" w:rsidRDefault="002F51D5" w:rsidP="00B72D82">
            <w:pPr>
              <w:rPr>
                <w:lang w:eastAsia="fr-FR"/>
              </w:rPr>
            </w:pPr>
            <w:r w:rsidRPr="00B72D82">
              <w:rPr>
                <w:lang w:eastAsia="fr-FR"/>
              </w:rPr>
              <w:t>For all types</w:t>
            </w:r>
          </w:p>
        </w:tc>
        <w:tc>
          <w:tcPr>
            <w:tcW w:w="4458" w:type="dxa"/>
          </w:tcPr>
          <w:p w14:paraId="7275A979" w14:textId="77777777" w:rsidR="00A97872" w:rsidRDefault="00161B26" w:rsidP="00A9307D">
            <w:pPr>
              <w:rPr>
                <w:lang w:eastAsia="fr-FR"/>
              </w:rPr>
            </w:pPr>
            <w:r>
              <w:rPr>
                <w:lang w:eastAsia="fr-FR"/>
              </w:rPr>
              <w:t>Starting time (t), end time (tend)</w:t>
            </w:r>
          </w:p>
        </w:tc>
      </w:tr>
      <w:tr w:rsidR="0099194F" w14:paraId="6C56B74C" w14:textId="77777777" w:rsidTr="00845D71">
        <w:tc>
          <w:tcPr>
            <w:tcW w:w="4604" w:type="dxa"/>
          </w:tcPr>
          <w:p w14:paraId="645EE6A0" w14:textId="77777777" w:rsidR="0099194F" w:rsidRPr="00B72D82" w:rsidRDefault="00B72D82" w:rsidP="00B72D82">
            <w:pPr>
              <w:rPr>
                <w:lang w:val="fr-FR" w:eastAsia="fr-FR"/>
              </w:rPr>
            </w:pPr>
            <w:r w:rsidRPr="00B72D82">
              <w:rPr>
                <w:lang w:val="fr-FR" w:eastAsia="fr-FR"/>
              </w:rPr>
              <w:t>Constant</w:t>
            </w:r>
          </w:p>
        </w:tc>
        <w:tc>
          <w:tcPr>
            <w:tcW w:w="4458" w:type="dxa"/>
          </w:tcPr>
          <w:p w14:paraId="27C28435" w14:textId="77777777" w:rsidR="0099194F" w:rsidRDefault="0099194F" w:rsidP="000B58E3">
            <w:pPr>
              <w:rPr>
                <w:lang w:eastAsia="fr-FR"/>
              </w:rPr>
            </w:pPr>
            <w:r>
              <w:rPr>
                <w:lang w:eastAsia="fr-FR"/>
              </w:rPr>
              <w:t>Amplitude (A)</w:t>
            </w:r>
          </w:p>
        </w:tc>
      </w:tr>
      <w:tr w:rsidR="000B58E3" w14:paraId="02F6E1BA" w14:textId="77777777" w:rsidTr="00845D71">
        <w:tc>
          <w:tcPr>
            <w:tcW w:w="4604" w:type="dxa"/>
          </w:tcPr>
          <w:p w14:paraId="55C2DAD7" w14:textId="77777777" w:rsidR="000B58E3" w:rsidRPr="00B72D82" w:rsidRDefault="00B72D82" w:rsidP="00B72D82">
            <w:pPr>
              <w:rPr>
                <w:lang w:val="fr-FR" w:eastAsia="fr-FR"/>
              </w:rPr>
            </w:pPr>
            <w:r w:rsidRPr="00B72D82">
              <w:rPr>
                <w:lang w:val="fr-FR" w:eastAsia="fr-FR"/>
              </w:rPr>
              <w:t>Sinus, Square</w:t>
            </w:r>
            <w:r w:rsidR="0062289A" w:rsidRPr="00B72D82">
              <w:rPr>
                <w:lang w:val="fr-FR" w:eastAsia="fr-FR"/>
              </w:rPr>
              <w:t>,</w:t>
            </w:r>
            <w:r w:rsidRPr="00B72D82">
              <w:rPr>
                <w:lang w:val="fr-FR" w:eastAsia="fr-FR"/>
              </w:rPr>
              <w:t xml:space="preserve"> </w:t>
            </w:r>
            <w:proofErr w:type="spellStart"/>
            <w:r w:rsidR="000B58E3" w:rsidRPr="00B72D82">
              <w:rPr>
                <w:lang w:val="fr-FR" w:eastAsia="fr-FR"/>
              </w:rPr>
              <w:t>Sawtooth</w:t>
            </w:r>
            <w:proofErr w:type="spellEnd"/>
            <w:r w:rsidRPr="00B72D82">
              <w:rPr>
                <w:lang w:val="fr-FR" w:eastAsia="fr-FR"/>
              </w:rPr>
              <w:t>, Triangle</w:t>
            </w:r>
            <w:r w:rsidR="000B58E3" w:rsidRPr="00B72D82">
              <w:rPr>
                <w:lang w:val="fr-FR" w:eastAsia="fr-FR"/>
              </w:rPr>
              <w:t xml:space="preserve"> </w:t>
            </w:r>
          </w:p>
        </w:tc>
        <w:tc>
          <w:tcPr>
            <w:tcW w:w="4458" w:type="dxa"/>
          </w:tcPr>
          <w:p w14:paraId="2F524A3D" w14:textId="77777777" w:rsidR="000B58E3" w:rsidRDefault="002F51D5" w:rsidP="000B58E3">
            <w:pPr>
              <w:rPr>
                <w:lang w:eastAsia="fr-FR"/>
              </w:rPr>
            </w:pPr>
            <w:r>
              <w:rPr>
                <w:lang w:eastAsia="fr-FR"/>
              </w:rPr>
              <w:t>Amplitude (A), frequency (f0), phase (phi)</w:t>
            </w:r>
          </w:p>
        </w:tc>
      </w:tr>
      <w:tr w:rsidR="000B58E3" w14:paraId="2FDAE745" w14:textId="77777777" w:rsidTr="00845D71">
        <w:tc>
          <w:tcPr>
            <w:tcW w:w="4604" w:type="dxa"/>
          </w:tcPr>
          <w:p w14:paraId="543E4EB2" w14:textId="77777777" w:rsidR="000B58E3" w:rsidRPr="00B72D82" w:rsidRDefault="000B58E3" w:rsidP="00B72D82">
            <w:pPr>
              <w:rPr>
                <w:lang w:eastAsia="fr-FR"/>
              </w:rPr>
            </w:pPr>
            <w:r w:rsidRPr="00B72D82">
              <w:rPr>
                <w:lang w:eastAsia="fr-FR"/>
              </w:rPr>
              <w:t>Ramp</w:t>
            </w:r>
          </w:p>
        </w:tc>
        <w:tc>
          <w:tcPr>
            <w:tcW w:w="4458" w:type="dxa"/>
          </w:tcPr>
          <w:p w14:paraId="755DF05C" w14:textId="77777777" w:rsidR="000B58E3" w:rsidRDefault="008860C1" w:rsidP="008860C1">
            <w:pPr>
              <w:rPr>
                <w:lang w:eastAsia="fr-FR"/>
              </w:rPr>
            </w:pPr>
            <w:r>
              <w:rPr>
                <w:lang w:eastAsia="fr-FR"/>
              </w:rPr>
              <w:t>Starting amplitude (A), end amplitude (</w:t>
            </w:r>
            <w:proofErr w:type="spellStart"/>
            <w:r>
              <w:rPr>
                <w:lang w:eastAsia="fr-FR"/>
              </w:rPr>
              <w:t>Aend</w:t>
            </w:r>
            <w:proofErr w:type="spellEnd"/>
            <w:r>
              <w:rPr>
                <w:lang w:eastAsia="fr-FR"/>
              </w:rPr>
              <w:t xml:space="preserve">) </w:t>
            </w:r>
          </w:p>
        </w:tc>
      </w:tr>
      <w:tr w:rsidR="008860C1" w14:paraId="4BDD2DFA" w14:textId="77777777" w:rsidTr="00845D71">
        <w:tc>
          <w:tcPr>
            <w:tcW w:w="4604" w:type="dxa"/>
          </w:tcPr>
          <w:p w14:paraId="7BE700A1" w14:textId="77777777" w:rsidR="008860C1" w:rsidRPr="00B72D82" w:rsidRDefault="00B72D82" w:rsidP="00B72D82">
            <w:pPr>
              <w:rPr>
                <w:lang w:val="fr-FR" w:eastAsia="fr-FR"/>
              </w:rPr>
            </w:pPr>
            <w:r>
              <w:rPr>
                <w:lang w:val="fr-FR" w:eastAsia="fr-FR"/>
              </w:rPr>
              <w:t xml:space="preserve">Sinus </w:t>
            </w:r>
            <w:proofErr w:type="spellStart"/>
            <w:r>
              <w:rPr>
                <w:lang w:val="fr-FR" w:eastAsia="fr-FR"/>
              </w:rPr>
              <w:t>Ramp</w:t>
            </w:r>
            <w:proofErr w:type="spellEnd"/>
          </w:p>
        </w:tc>
        <w:tc>
          <w:tcPr>
            <w:tcW w:w="4458" w:type="dxa"/>
          </w:tcPr>
          <w:p w14:paraId="68101407" w14:textId="77777777" w:rsidR="008860C1" w:rsidRDefault="008860C1" w:rsidP="008860C1">
            <w:pPr>
              <w:rPr>
                <w:lang w:eastAsia="fr-FR"/>
              </w:rPr>
            </w:pPr>
            <w:r>
              <w:rPr>
                <w:lang w:eastAsia="fr-FR"/>
              </w:rPr>
              <w:t>Starting amplitude (A), end amplitude (</w:t>
            </w:r>
            <w:proofErr w:type="spellStart"/>
            <w:r>
              <w:rPr>
                <w:lang w:eastAsia="fr-FR"/>
              </w:rPr>
              <w:t>Aend</w:t>
            </w:r>
            <w:proofErr w:type="spellEnd"/>
            <w:r>
              <w:rPr>
                <w:lang w:eastAsia="fr-FR"/>
              </w:rPr>
              <w:t>), frequency (f0), phase (phi)</w:t>
            </w:r>
          </w:p>
        </w:tc>
      </w:tr>
      <w:tr w:rsidR="008860C1" w14:paraId="775C9849" w14:textId="77777777" w:rsidTr="00845D71">
        <w:tc>
          <w:tcPr>
            <w:tcW w:w="4604" w:type="dxa"/>
          </w:tcPr>
          <w:p w14:paraId="7F39BD10" w14:textId="77777777" w:rsidR="008860C1" w:rsidRPr="00B72D82" w:rsidRDefault="008860C1" w:rsidP="00B72D82">
            <w:pPr>
              <w:rPr>
                <w:lang w:val="fr-FR" w:eastAsia="fr-FR"/>
              </w:rPr>
            </w:pPr>
            <w:r w:rsidRPr="00B72D82">
              <w:rPr>
                <w:lang w:val="fr-FR" w:eastAsia="fr-FR"/>
              </w:rPr>
              <w:t xml:space="preserve">Square Pulse </w:t>
            </w:r>
            <w:proofErr w:type="spellStart"/>
            <w:r w:rsidRPr="00B72D82">
              <w:rPr>
                <w:lang w:val="fr-FR" w:eastAsia="fr-FR"/>
              </w:rPr>
              <w:t>Biphasic</w:t>
            </w:r>
            <w:proofErr w:type="spellEnd"/>
          </w:p>
          <w:p w14:paraId="65170892" w14:textId="77777777" w:rsidR="008860C1" w:rsidRPr="00B72D82" w:rsidRDefault="008860C1" w:rsidP="00B72D82">
            <w:pPr>
              <w:rPr>
                <w:lang w:val="fr-FR" w:eastAsia="fr-FR"/>
              </w:rPr>
            </w:pPr>
          </w:p>
        </w:tc>
        <w:tc>
          <w:tcPr>
            <w:tcW w:w="4458" w:type="dxa"/>
          </w:tcPr>
          <w:p w14:paraId="3FB0A952" w14:textId="77777777" w:rsidR="008860C1" w:rsidRDefault="009A753E" w:rsidP="008860C1">
            <w:pPr>
              <w:rPr>
                <w:lang w:eastAsia="fr-FR"/>
              </w:rPr>
            </w:pPr>
            <w:r>
              <w:rPr>
                <w:lang w:eastAsia="fr-FR"/>
              </w:rPr>
              <w:t>Amplitude (A), frequency (f0), phase (phi), pulse width (</w:t>
            </w:r>
            <w:proofErr w:type="spellStart"/>
            <w:r>
              <w:rPr>
                <w:lang w:eastAsia="fr-FR"/>
              </w:rPr>
              <w:t>pulsewidth</w:t>
            </w:r>
            <w:proofErr w:type="spellEnd"/>
            <w:r>
              <w:rPr>
                <w:lang w:eastAsia="fr-FR"/>
              </w:rPr>
              <w:t>)</w:t>
            </w:r>
          </w:p>
        </w:tc>
      </w:tr>
      <w:tr w:rsidR="0099194F" w14:paraId="4FBD08FE" w14:textId="77777777" w:rsidTr="00845D71">
        <w:tc>
          <w:tcPr>
            <w:tcW w:w="4604" w:type="dxa"/>
          </w:tcPr>
          <w:p w14:paraId="364B1F22" w14:textId="77777777" w:rsidR="0099194F" w:rsidRPr="00B72D82" w:rsidRDefault="00B72D82" w:rsidP="00B72D82">
            <w:pPr>
              <w:rPr>
                <w:lang w:val="fr-FR" w:eastAsia="fr-FR"/>
              </w:rPr>
            </w:pPr>
            <w:proofErr w:type="spellStart"/>
            <w:r>
              <w:rPr>
                <w:lang w:val="fr-FR" w:eastAsia="fr-FR"/>
              </w:rPr>
              <w:t>Chirp</w:t>
            </w:r>
            <w:proofErr w:type="spellEnd"/>
          </w:p>
        </w:tc>
        <w:tc>
          <w:tcPr>
            <w:tcW w:w="4458" w:type="dxa"/>
          </w:tcPr>
          <w:p w14:paraId="7AF62381" w14:textId="77777777" w:rsidR="0099194F" w:rsidRDefault="00FC3FE7" w:rsidP="00FC3FE7">
            <w:pPr>
              <w:rPr>
                <w:lang w:eastAsia="fr-FR"/>
              </w:rPr>
            </w:pPr>
            <w:r>
              <w:rPr>
                <w:lang w:eastAsia="fr-FR"/>
              </w:rPr>
              <w:t>Amplitude (A), starting frequency (f0), end frequency (f1), phase (phi)</w:t>
            </w:r>
          </w:p>
        </w:tc>
      </w:tr>
      <w:tr w:rsidR="00FC3FE7" w14:paraId="29A2BB67" w14:textId="77777777" w:rsidTr="00845D71">
        <w:tc>
          <w:tcPr>
            <w:tcW w:w="4604" w:type="dxa"/>
          </w:tcPr>
          <w:p w14:paraId="220EDF4D" w14:textId="77777777" w:rsidR="00FC3FE7" w:rsidRPr="00B72D82" w:rsidRDefault="00B72D82" w:rsidP="00B72D82">
            <w:pPr>
              <w:rPr>
                <w:lang w:val="fr-FR" w:eastAsia="fr-FR"/>
              </w:rPr>
            </w:pPr>
            <w:proofErr w:type="spellStart"/>
            <w:r>
              <w:rPr>
                <w:lang w:val="fr-FR" w:eastAsia="fr-FR"/>
              </w:rPr>
              <w:t>Chirp</w:t>
            </w:r>
            <w:proofErr w:type="spellEnd"/>
            <w:r>
              <w:rPr>
                <w:lang w:val="fr-FR" w:eastAsia="fr-FR"/>
              </w:rPr>
              <w:t xml:space="preserve"> Pulse</w:t>
            </w:r>
          </w:p>
        </w:tc>
        <w:tc>
          <w:tcPr>
            <w:tcW w:w="4458" w:type="dxa"/>
          </w:tcPr>
          <w:p w14:paraId="2F995D72" w14:textId="77777777" w:rsidR="00FC3FE7" w:rsidRDefault="00212B17" w:rsidP="00FC3FE7">
            <w:pPr>
              <w:rPr>
                <w:lang w:eastAsia="fr-FR"/>
              </w:rPr>
            </w:pPr>
            <w:r>
              <w:rPr>
                <w:lang w:eastAsia="fr-FR"/>
              </w:rPr>
              <w:t>Amplitude (A), starting frequency (f0), end frequency (f1), phase (phi), pulse width (</w:t>
            </w:r>
            <w:proofErr w:type="spellStart"/>
            <w:r>
              <w:rPr>
                <w:lang w:eastAsia="fr-FR"/>
              </w:rPr>
              <w:t>pulsewidth</w:t>
            </w:r>
            <w:proofErr w:type="spellEnd"/>
            <w:r>
              <w:rPr>
                <w:lang w:eastAsia="fr-FR"/>
              </w:rPr>
              <w:t>)</w:t>
            </w:r>
          </w:p>
        </w:tc>
      </w:tr>
      <w:tr w:rsidR="00501910" w14:paraId="3A65C563" w14:textId="77777777" w:rsidTr="00845D71">
        <w:tc>
          <w:tcPr>
            <w:tcW w:w="4604" w:type="dxa"/>
          </w:tcPr>
          <w:p w14:paraId="62FC21DA" w14:textId="77777777" w:rsidR="00501910" w:rsidRPr="00B72D82" w:rsidRDefault="00B72D82" w:rsidP="00B72D82">
            <w:pPr>
              <w:rPr>
                <w:lang w:val="fr-FR" w:eastAsia="fr-FR"/>
              </w:rPr>
            </w:pPr>
            <w:proofErr w:type="spellStart"/>
            <w:r>
              <w:rPr>
                <w:lang w:val="fr-FR" w:eastAsia="fr-FR"/>
              </w:rPr>
              <w:t>Chirp</w:t>
            </w:r>
            <w:proofErr w:type="spellEnd"/>
            <w:r>
              <w:rPr>
                <w:lang w:val="fr-FR" w:eastAsia="fr-FR"/>
              </w:rPr>
              <w:t xml:space="preserve"> Pulse </w:t>
            </w:r>
            <w:proofErr w:type="spellStart"/>
            <w:r>
              <w:rPr>
                <w:lang w:val="fr-FR" w:eastAsia="fr-FR"/>
              </w:rPr>
              <w:t>Biphasic</w:t>
            </w:r>
            <w:proofErr w:type="spellEnd"/>
          </w:p>
        </w:tc>
        <w:tc>
          <w:tcPr>
            <w:tcW w:w="4458" w:type="dxa"/>
          </w:tcPr>
          <w:p w14:paraId="7DAB9450" w14:textId="77777777" w:rsidR="00501910" w:rsidRDefault="00501910" w:rsidP="00FC3FE7">
            <w:pPr>
              <w:rPr>
                <w:lang w:eastAsia="fr-FR"/>
              </w:rPr>
            </w:pPr>
            <w:r>
              <w:rPr>
                <w:lang w:eastAsia="fr-FR"/>
              </w:rPr>
              <w:t>Amplitude (A), starting frequency (f0), end frequency (f1), phase (phi), pulse width (</w:t>
            </w:r>
            <w:proofErr w:type="spellStart"/>
            <w:r>
              <w:rPr>
                <w:lang w:eastAsia="fr-FR"/>
              </w:rPr>
              <w:t>pulsewidth</w:t>
            </w:r>
            <w:proofErr w:type="spellEnd"/>
            <w:r>
              <w:rPr>
                <w:lang w:eastAsia="fr-FR"/>
              </w:rPr>
              <w:t>)</w:t>
            </w:r>
          </w:p>
        </w:tc>
      </w:tr>
      <w:tr w:rsidR="00760A8B" w14:paraId="5BD618A7" w14:textId="77777777" w:rsidTr="00845D71">
        <w:tc>
          <w:tcPr>
            <w:tcW w:w="4604" w:type="dxa"/>
          </w:tcPr>
          <w:p w14:paraId="6D523869" w14:textId="77777777" w:rsidR="00760A8B" w:rsidRPr="00B72D82" w:rsidRDefault="00B72D82" w:rsidP="00B72D82">
            <w:pPr>
              <w:rPr>
                <w:lang w:val="fr-FR" w:eastAsia="fr-FR"/>
              </w:rPr>
            </w:pPr>
            <w:r>
              <w:rPr>
                <w:lang w:val="fr-FR" w:eastAsia="fr-FR"/>
              </w:rPr>
              <w:t>Square Pulse Rand</w:t>
            </w:r>
          </w:p>
          <w:p w14:paraId="064AFEFF" w14:textId="77777777" w:rsidR="00760A8B" w:rsidRPr="00B72D82" w:rsidRDefault="00760A8B" w:rsidP="00B72D82">
            <w:pPr>
              <w:rPr>
                <w:lang w:val="fr-FR" w:eastAsia="fr-FR"/>
              </w:rPr>
            </w:pPr>
          </w:p>
        </w:tc>
        <w:tc>
          <w:tcPr>
            <w:tcW w:w="4458" w:type="dxa"/>
          </w:tcPr>
          <w:p w14:paraId="06253104" w14:textId="77777777" w:rsidR="00760A8B" w:rsidRDefault="00372BF2" w:rsidP="00372BF2">
            <w:pPr>
              <w:rPr>
                <w:lang w:eastAsia="fr-FR"/>
              </w:rPr>
            </w:pPr>
            <w:r>
              <w:rPr>
                <w:lang w:eastAsia="fr-FR"/>
              </w:rPr>
              <w:t>Amplitude (A), frequency (f0), phase (phi), pulse width (</w:t>
            </w:r>
            <w:proofErr w:type="spellStart"/>
            <w:r>
              <w:rPr>
                <w:lang w:eastAsia="fr-FR"/>
              </w:rPr>
              <w:t>pulsewidth</w:t>
            </w:r>
            <w:proofErr w:type="spellEnd"/>
            <w:r>
              <w:rPr>
                <w:lang w:eastAsia="fr-FR"/>
              </w:rPr>
              <w:t>)</w:t>
            </w:r>
          </w:p>
        </w:tc>
      </w:tr>
      <w:tr w:rsidR="00760A8B" w14:paraId="529FEEBB" w14:textId="77777777" w:rsidTr="00845D71">
        <w:tc>
          <w:tcPr>
            <w:tcW w:w="4604" w:type="dxa"/>
          </w:tcPr>
          <w:p w14:paraId="3F7CB355" w14:textId="77777777" w:rsidR="00760A8B" w:rsidRPr="00B72D82" w:rsidRDefault="00B72D82" w:rsidP="00B72D82">
            <w:pPr>
              <w:rPr>
                <w:lang w:val="fr-FR" w:eastAsia="fr-FR"/>
              </w:rPr>
            </w:pPr>
            <w:r>
              <w:rPr>
                <w:lang w:val="fr-FR" w:eastAsia="fr-FR"/>
              </w:rPr>
              <w:t xml:space="preserve">Square Pulse </w:t>
            </w:r>
            <w:proofErr w:type="spellStart"/>
            <w:r>
              <w:rPr>
                <w:lang w:val="fr-FR" w:eastAsia="fr-FR"/>
              </w:rPr>
              <w:t>Biphasic</w:t>
            </w:r>
            <w:proofErr w:type="spellEnd"/>
            <w:r>
              <w:rPr>
                <w:lang w:val="fr-FR" w:eastAsia="fr-FR"/>
              </w:rPr>
              <w:t xml:space="preserve"> Rand</w:t>
            </w:r>
          </w:p>
          <w:p w14:paraId="2DF8969A" w14:textId="77777777" w:rsidR="00760A8B" w:rsidRPr="00B72D82" w:rsidRDefault="00760A8B" w:rsidP="00B72D82">
            <w:pPr>
              <w:rPr>
                <w:lang w:val="fr-FR" w:eastAsia="fr-FR"/>
              </w:rPr>
            </w:pPr>
          </w:p>
        </w:tc>
        <w:tc>
          <w:tcPr>
            <w:tcW w:w="4458" w:type="dxa"/>
          </w:tcPr>
          <w:p w14:paraId="34B659CD" w14:textId="77777777" w:rsidR="00760A8B" w:rsidRDefault="00372BF2" w:rsidP="00FC3FE7">
            <w:pPr>
              <w:rPr>
                <w:lang w:eastAsia="fr-FR"/>
              </w:rPr>
            </w:pPr>
            <w:r>
              <w:rPr>
                <w:lang w:eastAsia="fr-FR"/>
              </w:rPr>
              <w:t>Amplitude (A), frequency (f0), phase (phi), pulse width (</w:t>
            </w:r>
            <w:proofErr w:type="spellStart"/>
            <w:r>
              <w:rPr>
                <w:lang w:eastAsia="fr-FR"/>
              </w:rPr>
              <w:t>pulsewidth</w:t>
            </w:r>
            <w:proofErr w:type="spellEnd"/>
            <w:r>
              <w:rPr>
                <w:lang w:eastAsia="fr-FR"/>
              </w:rPr>
              <w:t>)</w:t>
            </w:r>
          </w:p>
        </w:tc>
      </w:tr>
    </w:tbl>
    <w:p w14:paraId="5C964CEE" w14:textId="77777777" w:rsidR="007043F8" w:rsidRDefault="007043F8" w:rsidP="00A9307D">
      <w:pPr>
        <w:rPr>
          <w:lang w:eastAsia="fr-FR"/>
        </w:rPr>
      </w:pPr>
    </w:p>
    <w:p w14:paraId="0D122DDE" w14:textId="77777777" w:rsidR="00C90330" w:rsidRDefault="002B1ABA" w:rsidP="00A9307D">
      <w:pPr>
        <w:rPr>
          <w:lang w:eastAsia="fr-FR"/>
        </w:rPr>
      </w:pPr>
      <w:r>
        <w:rPr>
          <w:lang w:eastAsia="fr-FR"/>
        </w:rPr>
        <w:fldChar w:fldCharType="begin"/>
      </w:r>
      <w:r>
        <w:rPr>
          <w:lang w:eastAsia="fr-FR"/>
        </w:rPr>
        <w:instrText xml:space="preserve"> REF _Ref161417896 \h </w:instrText>
      </w:r>
      <w:r>
        <w:rPr>
          <w:lang w:eastAsia="fr-FR"/>
        </w:rPr>
      </w:r>
      <w:r>
        <w:rPr>
          <w:lang w:eastAsia="fr-FR"/>
        </w:rPr>
        <w:fldChar w:fldCharType="separate"/>
      </w:r>
      <w:r w:rsidR="00885F2A">
        <w:t xml:space="preserve">Figure </w:t>
      </w:r>
      <w:r w:rsidR="00885F2A">
        <w:rPr>
          <w:noProof/>
        </w:rPr>
        <w:t>4</w:t>
      </w:r>
      <w:r>
        <w:rPr>
          <w:lang w:eastAsia="fr-FR"/>
        </w:rPr>
        <w:fldChar w:fldCharType="end"/>
      </w:r>
      <w:r w:rsidR="00BA76E6">
        <w:rPr>
          <w:lang w:eastAsia="fr-FR"/>
        </w:rPr>
        <w:t xml:space="preserve"> </w:t>
      </w:r>
      <w:r w:rsidR="00C90330">
        <w:rPr>
          <w:lang w:eastAsia="fr-FR"/>
        </w:rPr>
        <w:t xml:space="preserve">demonstrates an example where a “Square Pulse Biphasic” signal of amplitude A=1 arbitrary units, frequency f0 = 2Hz, pulse width 0.001 sec is applied to the neural population </w:t>
      </w:r>
      <m:oMath>
        <m:r>
          <w:rPr>
            <w:rFonts w:ascii="Cambria Math" w:hAnsi="Cambria Math"/>
            <w:lang w:eastAsia="fr-FR"/>
          </w:rPr>
          <m:t>i={0}</m:t>
        </m:r>
      </m:oMath>
      <w:r w:rsidR="00C90330">
        <w:rPr>
          <w:rFonts w:eastAsiaTheme="minorEastAsia"/>
          <w:lang w:eastAsia="fr-FR"/>
        </w:rPr>
        <w:t xml:space="preserve"> between </w:t>
      </w:r>
      <m:oMath>
        <m:r>
          <w:rPr>
            <w:rFonts w:ascii="Cambria Math" w:eastAsiaTheme="minorEastAsia" w:hAnsi="Cambria Math"/>
            <w:lang w:eastAsia="fr-FR"/>
          </w:rPr>
          <m:t>t=[0 sec, 10 sec]</m:t>
        </m:r>
      </m:oMath>
      <w:r w:rsidR="00C90330">
        <w:rPr>
          <w:rFonts w:eastAsiaTheme="minorEastAsia"/>
          <w:lang w:eastAsia="fr-FR"/>
        </w:rPr>
        <w:t xml:space="preserve">, and “Chirp” signal of amplitude </w:t>
      </w:r>
      <w:r w:rsidR="005D6035">
        <w:rPr>
          <w:rFonts w:eastAsiaTheme="minorEastAsia"/>
          <w:lang w:eastAsia="fr-FR"/>
        </w:rPr>
        <w:t xml:space="preserve">A = 1 arbitrary units, frequency increasing from </w:t>
      </w:r>
      <w:r w:rsidR="005D6035">
        <w:rPr>
          <w:lang w:eastAsia="fr-FR"/>
        </w:rPr>
        <w:t xml:space="preserve">f0 = 1Hz to f1 = 10Hz, phase  phi = 0.1 radius is applied to the neural populations </w:t>
      </w:r>
      <m:oMath>
        <m:r>
          <w:rPr>
            <w:rFonts w:ascii="Cambria Math" w:hAnsi="Cambria Math"/>
            <w:lang w:eastAsia="fr-FR"/>
          </w:rPr>
          <m:t>i={1, 2}</m:t>
        </m:r>
      </m:oMath>
      <w:r w:rsidR="00347694">
        <w:rPr>
          <w:rFonts w:eastAsiaTheme="minorEastAsia"/>
          <w:lang w:eastAsia="fr-FR"/>
        </w:rPr>
        <w:t xml:space="preserve"> between </w:t>
      </w:r>
      <m:oMath>
        <m:r>
          <w:rPr>
            <w:rFonts w:ascii="Cambria Math" w:eastAsiaTheme="minorEastAsia" w:hAnsi="Cambria Math"/>
            <w:lang w:eastAsia="fr-FR"/>
          </w:rPr>
          <m:t>t=[0 sec, 20 sec]</m:t>
        </m:r>
      </m:oMath>
      <w:r w:rsidR="005D6035">
        <w:rPr>
          <w:rFonts w:eastAsiaTheme="minorEastAsia"/>
          <w:lang w:eastAsia="fr-FR"/>
        </w:rPr>
        <w:t>.</w:t>
      </w:r>
      <w:r w:rsidR="00C73B1D">
        <w:rPr>
          <w:rFonts w:eastAsiaTheme="minorEastAsia"/>
          <w:lang w:eastAsia="fr-FR"/>
        </w:rPr>
        <w:t xml:space="preserve"> </w:t>
      </w:r>
      <w:r w:rsidR="00932232">
        <w:rPr>
          <w:rFonts w:eastAsiaTheme="minorEastAsia"/>
          <w:lang w:eastAsia="fr-FR"/>
        </w:rPr>
        <w:t>Simulation signal</w:t>
      </w:r>
      <w:r w:rsidR="001F69E3">
        <w:rPr>
          <w:rFonts w:eastAsiaTheme="minorEastAsia"/>
          <w:lang w:eastAsia="fr-FR"/>
        </w:rPr>
        <w:t>s</w:t>
      </w:r>
      <w:r w:rsidR="00932232">
        <w:rPr>
          <w:rFonts w:eastAsiaTheme="minorEastAsia"/>
          <w:lang w:eastAsia="fr-FR"/>
        </w:rPr>
        <w:t xml:space="preserve"> </w:t>
      </w:r>
      <w:r w:rsidR="001F69E3">
        <w:rPr>
          <w:rFonts w:eastAsiaTheme="minorEastAsia"/>
          <w:lang w:eastAsia="fr-FR"/>
        </w:rPr>
        <w:t>are</w:t>
      </w:r>
      <w:r w:rsidR="00932232">
        <w:rPr>
          <w:rFonts w:eastAsiaTheme="minorEastAsia"/>
          <w:lang w:eastAsia="fr-FR"/>
        </w:rPr>
        <w:t xml:space="preserve"> factorized in the model file before begin applied to excitatory and inhibitory subpopulations. </w:t>
      </w:r>
    </w:p>
    <w:p w14:paraId="0D76443D" w14:textId="77777777" w:rsidR="00DC27EE" w:rsidRDefault="00DC27EE" w:rsidP="00DC27EE">
      <w:pPr>
        <w:keepNext/>
      </w:pPr>
      <w:r>
        <w:rPr>
          <w:noProof/>
          <w:lang w:val="fr-FR" w:eastAsia="fr-FR"/>
        </w:rPr>
        <w:lastRenderedPageBreak/>
        <w:drawing>
          <wp:inline distT="0" distB="0" distL="0" distR="0" wp14:anchorId="3F1A3CB7" wp14:editId="6C98207B">
            <wp:extent cx="5760720" cy="79311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7931150"/>
                    </a:xfrm>
                    <a:prstGeom prst="rect">
                      <a:avLst/>
                    </a:prstGeom>
                  </pic:spPr>
                </pic:pic>
              </a:graphicData>
            </a:graphic>
          </wp:inline>
        </w:drawing>
      </w:r>
    </w:p>
    <w:p w14:paraId="0D24A08B" w14:textId="77777777" w:rsidR="00DC27EE" w:rsidRPr="00A9307D" w:rsidRDefault="00DC27EE" w:rsidP="00DC27EE">
      <w:pPr>
        <w:pStyle w:val="Lgende"/>
        <w:rPr>
          <w:lang w:eastAsia="fr-FR"/>
        </w:rPr>
      </w:pPr>
      <w:bookmarkStart w:id="56" w:name="_Ref161417896"/>
      <w:bookmarkStart w:id="57" w:name="_Ref161417888"/>
      <w:r>
        <w:t xml:space="preserve">Figure </w:t>
      </w:r>
      <w:r>
        <w:fldChar w:fldCharType="begin"/>
      </w:r>
      <w:r>
        <w:instrText xml:space="preserve"> SEQ Figure \* ARABIC </w:instrText>
      </w:r>
      <w:r>
        <w:fldChar w:fldCharType="separate"/>
      </w:r>
      <w:r w:rsidR="00885F2A">
        <w:rPr>
          <w:noProof/>
        </w:rPr>
        <w:t>4</w:t>
      </w:r>
      <w:r>
        <w:fldChar w:fldCharType="end"/>
      </w:r>
      <w:bookmarkEnd w:id="56"/>
      <w:r>
        <w:t>. Stimulation signal</w:t>
      </w:r>
      <w:bookmarkEnd w:id="57"/>
    </w:p>
    <w:p w14:paraId="512FB9CE" w14:textId="77777777" w:rsidR="006975B3" w:rsidRDefault="006975B3" w:rsidP="002E1DF9">
      <w:pPr>
        <w:pStyle w:val="Titre2"/>
        <w:rPr>
          <w:lang w:eastAsia="fr-FR"/>
        </w:rPr>
      </w:pPr>
      <w:bookmarkStart w:id="58" w:name="_Toc162529148"/>
      <w:r>
        <w:rPr>
          <w:lang w:eastAsia="fr-FR"/>
        </w:rPr>
        <w:t>Save</w:t>
      </w:r>
      <w:bookmarkEnd w:id="58"/>
    </w:p>
    <w:p w14:paraId="2EF7EE5A" w14:textId="77777777" w:rsidR="006975B3" w:rsidRPr="004F103D" w:rsidRDefault="004F103D" w:rsidP="004F103D">
      <w:pPr>
        <w:shd w:val="clear" w:color="auto" w:fill="FFFFFF"/>
        <w:spacing w:line="285" w:lineRule="atLeast"/>
        <w:rPr>
          <w:rFonts w:ascii="Consolas" w:eastAsia="Times New Roman" w:hAnsi="Consolas" w:cs="Times New Roman"/>
          <w:color w:val="000000"/>
          <w:sz w:val="21"/>
          <w:szCs w:val="21"/>
          <w:lang w:eastAsia="fr-FR"/>
        </w:rPr>
      </w:pPr>
      <w:r>
        <w:rPr>
          <w:lang w:eastAsia="fr-FR"/>
        </w:rPr>
        <w:t xml:space="preserve">Model, parameter values and evolutions, stimulation signal can be saved in txt format using the function </w:t>
      </w:r>
      <w:proofErr w:type="spellStart"/>
      <w:r w:rsidRPr="004F103D">
        <w:rPr>
          <w:rFonts w:ascii="Consolas" w:eastAsia="Times New Roman" w:hAnsi="Consolas" w:cs="Times New Roman"/>
          <w:color w:val="000000"/>
          <w:sz w:val="21"/>
          <w:szCs w:val="21"/>
          <w:lang w:eastAsia="fr-FR"/>
        </w:rPr>
        <w:t>Save_Simulation</w:t>
      </w:r>
      <w:proofErr w:type="spellEnd"/>
      <w:r>
        <w:rPr>
          <w:rFonts w:ascii="Consolas" w:eastAsia="Times New Roman" w:hAnsi="Consolas" w:cs="Times New Roman"/>
          <w:color w:val="000000"/>
          <w:sz w:val="21"/>
          <w:szCs w:val="21"/>
          <w:lang w:eastAsia="fr-FR"/>
        </w:rPr>
        <w:t xml:space="preserve">() </w:t>
      </w:r>
      <w:r w:rsidRPr="00B26B42">
        <w:t>that takes</w:t>
      </w:r>
      <w:r w:rsidR="00DE3C3D">
        <w:t xml:space="preserve"> the</w:t>
      </w:r>
      <w:r w:rsidRPr="00B26B42">
        <w:t xml:space="preserve"> file name (</w:t>
      </w:r>
      <w:proofErr w:type="spellStart"/>
      <w:r w:rsidRPr="00B26B42">
        <w:t>fileName</w:t>
      </w:r>
      <w:proofErr w:type="spellEnd"/>
      <w:r w:rsidRPr="00B26B42">
        <w:t xml:space="preserve">), list containing the stimulation </w:t>
      </w:r>
      <w:r w:rsidRPr="00B26B42">
        <w:lastRenderedPageBreak/>
        <w:t>signal (</w:t>
      </w:r>
      <w:proofErr w:type="spellStart"/>
      <w:r w:rsidRPr="00B26B42">
        <w:t>stim</w:t>
      </w:r>
      <w:proofErr w:type="spellEnd"/>
      <w:r w:rsidRPr="00B26B42">
        <w:t>), list containing the parameter evolution (</w:t>
      </w:r>
      <w:proofErr w:type="spellStart"/>
      <w:r w:rsidRPr="00B26B42">
        <w:t>evol</w:t>
      </w:r>
      <w:proofErr w:type="spellEnd"/>
      <w:r w:rsidRPr="00B26B42">
        <w:t xml:space="preserve">) and </w:t>
      </w:r>
      <w:r w:rsidR="00DE3C3D">
        <w:t>model</w:t>
      </w:r>
      <w:r w:rsidRPr="00B26B42">
        <w:t xml:space="preserve"> (model) </w:t>
      </w:r>
      <w:r w:rsidR="00083FF9">
        <w:t>as argument</w:t>
      </w:r>
      <w:r w:rsidR="00326A27">
        <w:t>s</w:t>
      </w:r>
      <w:r w:rsidR="00083FF9">
        <w:t xml:space="preserve"> </w:t>
      </w:r>
      <w:r w:rsidR="00CC293F">
        <w:t>(</w:t>
      </w:r>
      <w:r w:rsidR="004F3D90">
        <w:fldChar w:fldCharType="begin"/>
      </w:r>
      <w:r w:rsidR="004F3D90">
        <w:instrText xml:space="preserve"> REF _Ref161417671 \h </w:instrText>
      </w:r>
      <w:r w:rsidR="004F3D90">
        <w:fldChar w:fldCharType="separate"/>
      </w:r>
      <w:r w:rsidR="00885F2A">
        <w:t xml:space="preserve">Figure </w:t>
      </w:r>
      <w:r w:rsidR="00885F2A">
        <w:rPr>
          <w:noProof/>
        </w:rPr>
        <w:t>5</w:t>
      </w:r>
      <w:r w:rsidR="004F3D90">
        <w:fldChar w:fldCharType="end"/>
      </w:r>
      <w:r w:rsidR="00CC293F">
        <w:t>)</w:t>
      </w:r>
      <w:r w:rsidRPr="00B26B42">
        <w:t xml:space="preserve">. </w:t>
      </w:r>
    </w:p>
    <w:p w14:paraId="787FB65A" w14:textId="77777777" w:rsidR="00CC293F" w:rsidRDefault="004F103D" w:rsidP="00CC293F">
      <w:pPr>
        <w:keepNext/>
      </w:pPr>
      <w:r>
        <w:rPr>
          <w:noProof/>
          <w:lang w:val="fr-FR" w:eastAsia="fr-FR"/>
        </w:rPr>
        <w:drawing>
          <wp:inline distT="0" distB="0" distL="0" distR="0" wp14:anchorId="2322ED05" wp14:editId="0DEBA6AC">
            <wp:extent cx="5760720" cy="5213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21335"/>
                    </a:xfrm>
                    <a:prstGeom prst="rect">
                      <a:avLst/>
                    </a:prstGeom>
                  </pic:spPr>
                </pic:pic>
              </a:graphicData>
            </a:graphic>
          </wp:inline>
        </w:drawing>
      </w:r>
    </w:p>
    <w:p w14:paraId="56839BB9" w14:textId="77777777" w:rsidR="004F103D" w:rsidRPr="006975B3" w:rsidRDefault="00CC293F" w:rsidP="00CC293F">
      <w:pPr>
        <w:pStyle w:val="Lgende"/>
        <w:rPr>
          <w:lang w:eastAsia="fr-FR"/>
        </w:rPr>
      </w:pPr>
      <w:bookmarkStart w:id="59" w:name="_Ref161417671"/>
      <w:bookmarkStart w:id="60" w:name="_Ref161417652"/>
      <w:r>
        <w:t xml:space="preserve">Figure </w:t>
      </w:r>
      <w:r>
        <w:fldChar w:fldCharType="begin"/>
      </w:r>
      <w:r>
        <w:instrText xml:space="preserve"> SEQ Figure \* ARABIC </w:instrText>
      </w:r>
      <w:r>
        <w:fldChar w:fldCharType="separate"/>
      </w:r>
      <w:r w:rsidR="00885F2A">
        <w:rPr>
          <w:noProof/>
        </w:rPr>
        <w:t>5</w:t>
      </w:r>
      <w:r>
        <w:fldChar w:fldCharType="end"/>
      </w:r>
      <w:bookmarkEnd w:id="59"/>
      <w:r>
        <w:t xml:space="preserve">. </w:t>
      </w:r>
      <w:bookmarkStart w:id="61" w:name="_Ref161417665"/>
      <w:r>
        <w:t>Saving a simulation file</w:t>
      </w:r>
      <w:r w:rsidR="00215A90">
        <w:t xml:space="preserve"> named “simulation.txt”</w:t>
      </w:r>
      <w:r>
        <w:t>.</w:t>
      </w:r>
      <w:bookmarkEnd w:id="60"/>
      <w:bookmarkEnd w:id="61"/>
    </w:p>
    <w:p w14:paraId="11F9D9F5" w14:textId="77777777" w:rsidR="002E1DF9" w:rsidRDefault="002E1DF9" w:rsidP="002E1DF9">
      <w:pPr>
        <w:pStyle w:val="Titre2"/>
        <w:rPr>
          <w:lang w:eastAsia="fr-FR"/>
        </w:rPr>
      </w:pPr>
      <w:bookmarkStart w:id="62" w:name="_Toc162529149"/>
      <w:r>
        <w:rPr>
          <w:lang w:eastAsia="fr-FR"/>
        </w:rPr>
        <w:t>Numerical integration</w:t>
      </w:r>
      <w:bookmarkEnd w:id="62"/>
    </w:p>
    <w:p w14:paraId="392B4600" w14:textId="77777777" w:rsidR="00932232" w:rsidRPr="00DA39A8" w:rsidRDefault="00AE05A3" w:rsidP="00462BAB">
      <w:pPr>
        <w:rPr>
          <w:rFonts w:ascii="Consolas" w:eastAsia="Times New Roman" w:hAnsi="Consolas" w:cs="Times New Roman"/>
          <w:color w:val="000000"/>
          <w:sz w:val="21"/>
          <w:szCs w:val="21"/>
          <w:lang w:eastAsia="fr-FR"/>
        </w:rPr>
      </w:pPr>
      <w:r>
        <w:rPr>
          <w:lang w:eastAsia="fr-FR"/>
        </w:rPr>
        <w:t xml:space="preserve">After defining </w:t>
      </w:r>
      <w:r w:rsidR="00400AF8">
        <w:rPr>
          <w:lang w:eastAsia="fr-FR"/>
        </w:rPr>
        <w:t xml:space="preserve">the </w:t>
      </w:r>
      <w:r>
        <w:rPr>
          <w:lang w:eastAsia="fr-FR"/>
        </w:rPr>
        <w:t xml:space="preserve">model, parameters, parameter evolutions, </w:t>
      </w:r>
      <w:r w:rsidR="009C2DA9">
        <w:rPr>
          <w:lang w:eastAsia="fr-FR"/>
        </w:rPr>
        <w:t>stimulation signals, simulation time T</w:t>
      </w:r>
      <w:r w:rsidR="00400AF8">
        <w:rPr>
          <w:lang w:eastAsia="fr-FR"/>
        </w:rPr>
        <w:t>,</w:t>
      </w:r>
      <w:r w:rsidR="009C2DA9">
        <w:rPr>
          <w:lang w:eastAsia="fr-FR"/>
        </w:rPr>
        <w:t xml:space="preserve"> and numerical integration time step </w:t>
      </w:r>
      <w:proofErr w:type="spellStart"/>
      <w:r w:rsidR="009C2DA9">
        <w:rPr>
          <w:lang w:eastAsia="fr-FR"/>
        </w:rPr>
        <w:t>Fs</w:t>
      </w:r>
      <w:proofErr w:type="spellEnd"/>
      <w:r w:rsidR="007C7470">
        <w:rPr>
          <w:lang w:eastAsia="fr-FR"/>
        </w:rPr>
        <w:t xml:space="preserve">, numerical integration can be launched by calling the function </w:t>
      </w:r>
      <w:proofErr w:type="spellStart"/>
      <w:r w:rsidR="007C7470" w:rsidRPr="00DA39A8">
        <w:rPr>
          <w:rFonts w:ascii="Consolas" w:hAnsi="Consolas"/>
          <w:lang w:eastAsia="fr-FR"/>
        </w:rPr>
        <w:t>Compute_Time</w:t>
      </w:r>
      <w:proofErr w:type="spellEnd"/>
      <w:r w:rsidR="00DA39A8" w:rsidRPr="00DA39A8">
        <w:rPr>
          <w:rFonts w:ascii="Consolas" w:hAnsi="Consolas"/>
          <w:lang w:eastAsia="fr-FR"/>
        </w:rPr>
        <w:t>()</w:t>
      </w:r>
      <w:r w:rsidR="007C7470">
        <w:rPr>
          <w:lang w:eastAsia="fr-FR"/>
        </w:rPr>
        <w:t xml:space="preserve"> of</w:t>
      </w:r>
      <w:r w:rsidR="00DA39A8">
        <w:rPr>
          <w:lang w:eastAsia="fr-FR"/>
        </w:rPr>
        <w:t xml:space="preserve"> the</w:t>
      </w:r>
      <w:r w:rsidR="007C7470">
        <w:rPr>
          <w:lang w:eastAsia="fr-FR"/>
        </w:rPr>
        <w:t xml:space="preserve"> Model class.</w:t>
      </w:r>
      <w:r w:rsidR="00DA39A8">
        <w:rPr>
          <w:lang w:eastAsia="fr-FR"/>
        </w:rPr>
        <w:t xml:space="preserve"> The</w:t>
      </w:r>
      <w:r w:rsidR="005349DD">
        <w:rPr>
          <w:lang w:eastAsia="fr-FR"/>
        </w:rPr>
        <w:t xml:space="preserve"> </w:t>
      </w:r>
      <w:proofErr w:type="spellStart"/>
      <w:r w:rsidR="005349DD" w:rsidRPr="00DA39A8">
        <w:rPr>
          <w:rFonts w:ascii="Consolas" w:hAnsi="Consolas"/>
          <w:lang w:eastAsia="fr-FR"/>
        </w:rPr>
        <w:t>Compute_Time</w:t>
      </w:r>
      <w:proofErr w:type="spellEnd"/>
      <w:r w:rsidR="005349DD" w:rsidRPr="00DA39A8">
        <w:rPr>
          <w:rFonts w:ascii="Consolas" w:hAnsi="Consolas"/>
          <w:lang w:eastAsia="fr-FR"/>
        </w:rPr>
        <w:t>()</w:t>
      </w:r>
      <w:r w:rsidR="005349DD">
        <w:rPr>
          <w:lang w:eastAsia="fr-FR"/>
        </w:rPr>
        <w:t xml:space="preserve"> function returns local field potentials (LFP), time points (</w:t>
      </w:r>
      <w:proofErr w:type="spellStart"/>
      <w:r w:rsidR="005349DD">
        <w:rPr>
          <w:lang w:eastAsia="fr-FR"/>
        </w:rPr>
        <w:t>tp</w:t>
      </w:r>
      <w:proofErr w:type="spellEnd"/>
      <w:r w:rsidR="005349DD">
        <w:rPr>
          <w:lang w:eastAsia="fr-FR"/>
        </w:rPr>
        <w:t>), firing rates of the subpopulations (FR), postsynaptic potentials (PSPs)</w:t>
      </w:r>
      <w:r w:rsidR="00400AF8">
        <w:rPr>
          <w:lang w:eastAsia="fr-FR"/>
        </w:rPr>
        <w:t>,</w:t>
      </w:r>
      <w:r w:rsidR="005349DD">
        <w:rPr>
          <w:lang w:eastAsia="fr-FR"/>
        </w:rPr>
        <w:t xml:space="preserve"> and user-selected extra signals (ESs) as outputs</w:t>
      </w:r>
      <w:r w:rsidR="003D7155">
        <w:rPr>
          <w:lang w:eastAsia="fr-FR"/>
        </w:rPr>
        <w:t xml:space="preserve"> (</w:t>
      </w:r>
      <w:r w:rsidR="003D7155">
        <w:rPr>
          <w:lang w:eastAsia="fr-FR"/>
        </w:rPr>
        <w:fldChar w:fldCharType="begin"/>
      </w:r>
      <w:r w:rsidR="003D7155">
        <w:rPr>
          <w:lang w:eastAsia="fr-FR"/>
        </w:rPr>
        <w:instrText xml:space="preserve"> REF _Ref162354832 \h </w:instrText>
      </w:r>
      <w:r w:rsidR="00462BAB">
        <w:rPr>
          <w:lang w:eastAsia="fr-FR"/>
        </w:rPr>
        <w:instrText xml:space="preserve"> \* MERGEFORMAT </w:instrText>
      </w:r>
      <w:r w:rsidR="003D7155">
        <w:rPr>
          <w:lang w:eastAsia="fr-FR"/>
        </w:rPr>
      </w:r>
      <w:r w:rsidR="003D7155">
        <w:rPr>
          <w:lang w:eastAsia="fr-FR"/>
        </w:rPr>
        <w:fldChar w:fldCharType="separate"/>
      </w:r>
      <w:r w:rsidR="00885F2A">
        <w:t xml:space="preserve">Figure </w:t>
      </w:r>
      <w:r w:rsidR="00885F2A">
        <w:rPr>
          <w:noProof/>
        </w:rPr>
        <w:t>6</w:t>
      </w:r>
      <w:r w:rsidR="003D7155">
        <w:rPr>
          <w:lang w:eastAsia="fr-FR"/>
        </w:rPr>
        <w:fldChar w:fldCharType="end"/>
      </w:r>
      <w:r w:rsidR="003D7155">
        <w:rPr>
          <w:lang w:eastAsia="fr-FR"/>
        </w:rPr>
        <w:t>)</w:t>
      </w:r>
      <w:r w:rsidR="005349DD">
        <w:rPr>
          <w:lang w:eastAsia="fr-FR"/>
        </w:rPr>
        <w:t xml:space="preserve">. </w:t>
      </w:r>
      <w:r w:rsidR="00DA39A8">
        <w:rPr>
          <w:lang w:eastAsia="fr-FR"/>
        </w:rPr>
        <w:t xml:space="preserve">If a delayed interaction matrix is included in the model, then the function </w:t>
      </w:r>
      <w:proofErr w:type="spellStart"/>
      <w:r w:rsidR="00DA39A8" w:rsidRPr="009A50D6">
        <w:rPr>
          <w:rFonts w:ascii="Consolas" w:eastAsia="Times New Roman" w:hAnsi="Consolas" w:cs="Times New Roman"/>
          <w:sz w:val="21"/>
          <w:szCs w:val="21"/>
          <w:lang w:eastAsia="fr-FR"/>
        </w:rPr>
        <w:t>Compute_Time_with_</w:t>
      </w:r>
      <w:proofErr w:type="gramStart"/>
      <w:r w:rsidR="00DA39A8" w:rsidRPr="009A50D6">
        <w:rPr>
          <w:rFonts w:ascii="Consolas" w:eastAsia="Times New Roman" w:hAnsi="Consolas" w:cs="Times New Roman"/>
          <w:sz w:val="21"/>
          <w:szCs w:val="21"/>
          <w:lang w:eastAsia="fr-FR"/>
        </w:rPr>
        <w:t>delay</w:t>
      </w:r>
      <w:proofErr w:type="spellEnd"/>
      <w:r w:rsidR="00DA39A8" w:rsidRPr="009A50D6">
        <w:rPr>
          <w:rFonts w:ascii="Consolas" w:eastAsia="Times New Roman" w:hAnsi="Consolas" w:cs="Times New Roman"/>
          <w:sz w:val="21"/>
          <w:szCs w:val="21"/>
          <w:lang w:eastAsia="fr-FR"/>
        </w:rPr>
        <w:t>(</w:t>
      </w:r>
      <w:proofErr w:type="gramEnd"/>
      <w:r w:rsidR="00DA39A8" w:rsidRPr="009A50D6">
        <w:rPr>
          <w:rFonts w:ascii="Consolas" w:eastAsia="Times New Roman" w:hAnsi="Consolas" w:cs="Times New Roman"/>
          <w:sz w:val="21"/>
          <w:szCs w:val="21"/>
          <w:lang w:eastAsia="fr-FR"/>
        </w:rPr>
        <w:t>)</w:t>
      </w:r>
      <w:r w:rsidR="00DA39A8" w:rsidRPr="00DA39A8">
        <w:t xml:space="preserve">, which takes the same arguments as </w:t>
      </w:r>
      <w:proofErr w:type="spellStart"/>
      <w:r w:rsidR="00BC053E">
        <w:rPr>
          <w:rFonts w:ascii="Consolas" w:hAnsi="Consolas"/>
        </w:rPr>
        <w:t>Compute_Time</w:t>
      </w:r>
      <w:proofErr w:type="spellEnd"/>
      <w:r w:rsidR="00DA39A8" w:rsidRPr="00DA39A8">
        <w:rPr>
          <w:rFonts w:ascii="Consolas" w:hAnsi="Consolas"/>
        </w:rPr>
        <w:t>(),</w:t>
      </w:r>
      <w:r w:rsidR="00DA39A8" w:rsidRPr="00DA39A8">
        <w:t xml:space="preserve"> should be used.  </w:t>
      </w:r>
      <w:r w:rsidR="007C7470">
        <w:rPr>
          <w:lang w:eastAsia="fr-FR"/>
        </w:rPr>
        <w:t xml:space="preserve">The numerical integration follows </w:t>
      </w:r>
      <w:r w:rsidR="00400AF8">
        <w:rPr>
          <w:lang w:eastAsia="fr-FR"/>
        </w:rPr>
        <w:t xml:space="preserve">the </w:t>
      </w:r>
      <w:r w:rsidR="007C7470">
        <w:rPr>
          <w:lang w:eastAsia="fr-FR"/>
        </w:rPr>
        <w:t xml:space="preserve">Euler-Maruyama method. </w:t>
      </w:r>
    </w:p>
    <w:p w14:paraId="4C29381B" w14:textId="77777777" w:rsidR="006F3B66" w:rsidRDefault="006F3B66" w:rsidP="006F3B66">
      <w:pPr>
        <w:keepNext/>
      </w:pPr>
      <w:r>
        <w:rPr>
          <w:noProof/>
          <w:lang w:val="fr-FR" w:eastAsia="fr-FR"/>
        </w:rPr>
        <w:drawing>
          <wp:inline distT="0" distB="0" distL="0" distR="0" wp14:anchorId="2465BD66" wp14:editId="6E1FAC46">
            <wp:extent cx="5760720" cy="86804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868045"/>
                    </a:xfrm>
                    <a:prstGeom prst="rect">
                      <a:avLst/>
                    </a:prstGeom>
                  </pic:spPr>
                </pic:pic>
              </a:graphicData>
            </a:graphic>
          </wp:inline>
        </w:drawing>
      </w:r>
    </w:p>
    <w:p w14:paraId="645A2FEF" w14:textId="77777777" w:rsidR="00932232" w:rsidRPr="00932232" w:rsidRDefault="006F3B66" w:rsidP="006F3B66">
      <w:pPr>
        <w:pStyle w:val="Lgende"/>
        <w:rPr>
          <w:lang w:eastAsia="fr-FR"/>
        </w:rPr>
      </w:pPr>
      <w:bookmarkStart w:id="63" w:name="_Ref162354832"/>
      <w:r>
        <w:t xml:space="preserve">Figure </w:t>
      </w:r>
      <w:r>
        <w:fldChar w:fldCharType="begin"/>
      </w:r>
      <w:r>
        <w:instrText xml:space="preserve"> SEQ Figure \* ARABIC </w:instrText>
      </w:r>
      <w:r>
        <w:fldChar w:fldCharType="separate"/>
      </w:r>
      <w:r w:rsidR="00885F2A">
        <w:rPr>
          <w:noProof/>
        </w:rPr>
        <w:t>6</w:t>
      </w:r>
      <w:r>
        <w:fldChar w:fldCharType="end"/>
      </w:r>
      <w:bookmarkEnd w:id="63"/>
      <w:r>
        <w:t>. Numerical integration.</w:t>
      </w:r>
    </w:p>
    <w:p w14:paraId="72EDD2A4" w14:textId="77777777" w:rsidR="00044D99" w:rsidRDefault="00F11957" w:rsidP="00470894">
      <w:pPr>
        <w:pStyle w:val="Titre2"/>
        <w:rPr>
          <w:lang w:eastAsia="fr-FR"/>
        </w:rPr>
      </w:pPr>
      <w:bookmarkStart w:id="64" w:name="_Toc162529150"/>
      <w:r>
        <w:rPr>
          <w:lang w:eastAsia="fr-FR"/>
        </w:rPr>
        <w:t>S</w:t>
      </w:r>
      <w:r w:rsidR="00044D99">
        <w:rPr>
          <w:lang w:eastAsia="fr-FR"/>
        </w:rPr>
        <w:t>ignal Filtering</w:t>
      </w:r>
      <w:bookmarkEnd w:id="64"/>
    </w:p>
    <w:p w14:paraId="28B6D038" w14:textId="77777777" w:rsidR="0027578A" w:rsidRPr="00725D02" w:rsidRDefault="008E3ADE" w:rsidP="00225F66">
      <w:pPr>
        <w:rPr>
          <w:rFonts w:ascii="Consolas" w:eastAsia="Times New Roman" w:hAnsi="Consolas" w:cs="Times New Roman"/>
          <w:sz w:val="21"/>
          <w:szCs w:val="21"/>
          <w:lang w:eastAsia="fr-FR"/>
        </w:rPr>
      </w:pPr>
      <w:proofErr w:type="spellStart"/>
      <w:r>
        <w:rPr>
          <w:lang w:eastAsia="fr-FR"/>
        </w:rPr>
        <w:t>NeoNMM</w:t>
      </w:r>
      <w:proofErr w:type="spellEnd"/>
      <w:r>
        <w:rPr>
          <w:lang w:eastAsia="fr-FR"/>
        </w:rPr>
        <w:t xml:space="preserve"> </w:t>
      </w:r>
      <w:r w:rsidR="001942BA">
        <w:rPr>
          <w:lang w:eastAsia="fr-FR"/>
        </w:rPr>
        <w:t>calls</w:t>
      </w:r>
      <w:r w:rsidR="00115C07">
        <w:rPr>
          <w:lang w:eastAsia="fr-FR"/>
        </w:rPr>
        <w:t xml:space="preserve"> the</w:t>
      </w:r>
      <w:r>
        <w:rPr>
          <w:lang w:eastAsia="fr-FR"/>
        </w:rPr>
        <w:t xml:space="preserve"> </w:t>
      </w:r>
      <w:proofErr w:type="spellStart"/>
      <w:r>
        <w:rPr>
          <w:lang w:eastAsia="fr-FR"/>
        </w:rPr>
        <w:t>scipy.signal</w:t>
      </w:r>
      <w:proofErr w:type="spellEnd"/>
      <w:r>
        <w:rPr>
          <w:lang w:eastAsia="fr-FR"/>
        </w:rPr>
        <w:t xml:space="preserve"> module for filtering the simulated signals</w:t>
      </w:r>
      <w:r w:rsidR="001942BA">
        <w:rPr>
          <w:lang w:eastAsia="fr-FR"/>
        </w:rPr>
        <w:t xml:space="preserve"> with the function </w:t>
      </w:r>
      <w:proofErr w:type="spellStart"/>
      <w:r w:rsidR="0027578A" w:rsidRPr="0027578A">
        <w:rPr>
          <w:rFonts w:ascii="Consolas" w:eastAsia="Times New Roman" w:hAnsi="Consolas" w:cs="Times New Roman"/>
          <w:color w:val="000000"/>
          <w:sz w:val="21"/>
          <w:szCs w:val="21"/>
          <w:lang w:eastAsia="fr-FR"/>
        </w:rPr>
        <w:t>signalfilter_</w:t>
      </w:r>
      <w:proofErr w:type="gramStart"/>
      <w:r w:rsidR="0027578A" w:rsidRPr="0027578A">
        <w:rPr>
          <w:rFonts w:ascii="Consolas" w:eastAsia="Times New Roman" w:hAnsi="Consolas" w:cs="Times New Roman"/>
          <w:color w:val="000000"/>
          <w:sz w:val="21"/>
          <w:szCs w:val="21"/>
          <w:lang w:eastAsia="fr-FR"/>
        </w:rPr>
        <w:t>EEG</w:t>
      </w:r>
      <w:proofErr w:type="spellEnd"/>
      <w:r w:rsidR="0027578A">
        <w:rPr>
          <w:rFonts w:ascii="Consolas" w:eastAsia="Times New Roman" w:hAnsi="Consolas" w:cs="Times New Roman"/>
          <w:color w:val="000000"/>
          <w:sz w:val="21"/>
          <w:szCs w:val="21"/>
          <w:lang w:eastAsia="fr-FR"/>
        </w:rPr>
        <w:t>(</w:t>
      </w:r>
      <w:proofErr w:type="gramEnd"/>
      <w:r w:rsidR="0027578A">
        <w:rPr>
          <w:rFonts w:ascii="Consolas" w:eastAsia="Times New Roman" w:hAnsi="Consolas" w:cs="Times New Roman"/>
          <w:color w:val="000000"/>
          <w:sz w:val="21"/>
          <w:szCs w:val="21"/>
          <w:lang w:eastAsia="fr-FR"/>
        </w:rPr>
        <w:t>)</w:t>
      </w:r>
      <w:r w:rsidR="0027578A" w:rsidRPr="0027578A">
        <w:t>, which takes the signal to be filtered, numerical integration step, filter order, lower and upper bounds</w:t>
      </w:r>
      <w:r w:rsidR="00640F16">
        <w:t xml:space="preserve">. Example in </w:t>
      </w:r>
      <w:r w:rsidR="0027578A">
        <w:fldChar w:fldCharType="begin"/>
      </w:r>
      <w:r w:rsidR="0027578A">
        <w:instrText xml:space="preserve"> REF _Ref161839002 \h </w:instrText>
      </w:r>
      <w:r w:rsidR="00225F66">
        <w:instrText xml:space="preserve"> \* MERGEFORMAT </w:instrText>
      </w:r>
      <w:r w:rsidR="0027578A">
        <w:fldChar w:fldCharType="separate"/>
      </w:r>
      <w:r w:rsidR="00885F2A">
        <w:t xml:space="preserve">Figure </w:t>
      </w:r>
      <w:r w:rsidR="00885F2A">
        <w:rPr>
          <w:noProof/>
        </w:rPr>
        <w:t>7</w:t>
      </w:r>
      <w:r w:rsidR="0027578A">
        <w:fldChar w:fldCharType="end"/>
      </w:r>
      <w:r w:rsidR="00640F16">
        <w:t xml:space="preserve"> uses a band pass filter.</w:t>
      </w:r>
      <w:r w:rsidR="00E25A9E">
        <w:t xml:space="preserve"> The other available filters </w:t>
      </w:r>
      <w:r w:rsidR="00B24620">
        <w:t xml:space="preserve">are low </w:t>
      </w:r>
      <w:r w:rsidR="00B24620" w:rsidRPr="00725D02">
        <w:t>pass</w:t>
      </w:r>
      <w:r w:rsidR="00725D02" w:rsidRPr="00725D02">
        <w:t xml:space="preserve"> (‘</w:t>
      </w:r>
      <w:proofErr w:type="spellStart"/>
      <w:r w:rsidR="00725D02" w:rsidRPr="00725D02">
        <w:rPr>
          <w:rFonts w:ascii="Consolas" w:eastAsia="Times New Roman" w:hAnsi="Consolas" w:cs="Times New Roman"/>
          <w:sz w:val="21"/>
          <w:szCs w:val="21"/>
          <w:lang w:eastAsia="fr-FR"/>
        </w:rPr>
        <w:t>lowpass</w:t>
      </w:r>
      <w:proofErr w:type="spellEnd"/>
      <w:r w:rsidR="00725D02" w:rsidRPr="00725D02">
        <w:rPr>
          <w:rFonts w:ascii="Consolas" w:eastAsia="Times New Roman" w:hAnsi="Consolas" w:cs="Times New Roman"/>
          <w:sz w:val="21"/>
          <w:szCs w:val="21"/>
          <w:lang w:eastAsia="fr-FR"/>
        </w:rPr>
        <w:t>’</w:t>
      </w:r>
      <w:r w:rsidR="00725D02" w:rsidRPr="00725D02">
        <w:t>)</w:t>
      </w:r>
      <w:r w:rsidR="00B24620" w:rsidRPr="00725D02">
        <w:t>, high pass</w:t>
      </w:r>
      <w:r w:rsidR="00725D02" w:rsidRPr="00725D02">
        <w:t xml:space="preserve"> (‘</w:t>
      </w:r>
      <w:proofErr w:type="spellStart"/>
      <w:r w:rsidR="00725D02" w:rsidRPr="00725D02">
        <w:rPr>
          <w:rFonts w:ascii="Consolas" w:eastAsia="Times New Roman" w:hAnsi="Consolas" w:cs="Times New Roman"/>
          <w:sz w:val="21"/>
          <w:szCs w:val="21"/>
          <w:lang w:eastAsia="fr-FR"/>
        </w:rPr>
        <w:t>highpass</w:t>
      </w:r>
      <w:proofErr w:type="spellEnd"/>
      <w:r w:rsidR="00725D02" w:rsidRPr="00725D02">
        <w:rPr>
          <w:rFonts w:ascii="Consolas" w:eastAsia="Times New Roman" w:hAnsi="Consolas" w:cs="Times New Roman"/>
          <w:sz w:val="21"/>
          <w:szCs w:val="21"/>
          <w:lang w:eastAsia="fr-FR"/>
        </w:rPr>
        <w:t>’</w:t>
      </w:r>
      <w:r w:rsidR="00725D02" w:rsidRPr="00725D02">
        <w:t xml:space="preserve">) </w:t>
      </w:r>
      <w:r w:rsidR="00B24620" w:rsidRPr="00725D02">
        <w:t>and band stop</w:t>
      </w:r>
      <w:r w:rsidR="00725D02" w:rsidRPr="00725D02">
        <w:t xml:space="preserve"> (</w:t>
      </w:r>
      <w:r w:rsidR="00725D02" w:rsidRPr="00725D02">
        <w:rPr>
          <w:rFonts w:ascii="Consolas" w:eastAsia="Times New Roman" w:hAnsi="Consolas" w:cs="Times New Roman"/>
          <w:sz w:val="21"/>
          <w:szCs w:val="21"/>
          <w:lang w:eastAsia="fr-FR"/>
        </w:rPr>
        <w:t>‘</w:t>
      </w:r>
      <w:proofErr w:type="spellStart"/>
      <w:r w:rsidR="00725D02" w:rsidRPr="00725D02">
        <w:rPr>
          <w:rFonts w:ascii="Consolas" w:eastAsia="Times New Roman" w:hAnsi="Consolas" w:cs="Times New Roman"/>
          <w:sz w:val="21"/>
          <w:szCs w:val="21"/>
          <w:lang w:eastAsia="fr-FR"/>
        </w:rPr>
        <w:t>bandstop</w:t>
      </w:r>
      <w:proofErr w:type="spellEnd"/>
      <w:r w:rsidR="00725D02" w:rsidRPr="00725D02">
        <w:rPr>
          <w:rFonts w:ascii="Consolas" w:eastAsia="Times New Roman" w:hAnsi="Consolas" w:cs="Times New Roman"/>
          <w:sz w:val="21"/>
          <w:szCs w:val="21"/>
          <w:lang w:eastAsia="fr-FR"/>
        </w:rPr>
        <w:t>’)</w:t>
      </w:r>
      <w:r w:rsidR="00B24620" w:rsidRPr="00725D02">
        <w:t xml:space="preserve">.  </w:t>
      </w:r>
    </w:p>
    <w:p w14:paraId="085ECAE4" w14:textId="77777777" w:rsidR="0027578A" w:rsidRDefault="0027578A" w:rsidP="0027578A">
      <w:pPr>
        <w:keepNext/>
      </w:pPr>
      <w:r>
        <w:rPr>
          <w:noProof/>
          <w:lang w:val="fr-FR" w:eastAsia="fr-FR"/>
        </w:rPr>
        <w:drawing>
          <wp:inline distT="0" distB="0" distL="0" distR="0" wp14:anchorId="5020D870" wp14:editId="171C26D1">
            <wp:extent cx="5760720" cy="4083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8305"/>
                    </a:xfrm>
                    <a:prstGeom prst="rect">
                      <a:avLst/>
                    </a:prstGeom>
                  </pic:spPr>
                </pic:pic>
              </a:graphicData>
            </a:graphic>
          </wp:inline>
        </w:drawing>
      </w:r>
    </w:p>
    <w:p w14:paraId="379A3870" w14:textId="77777777" w:rsidR="002E1DF9" w:rsidRDefault="0027578A" w:rsidP="0027578A">
      <w:pPr>
        <w:pStyle w:val="Lgende"/>
        <w:rPr>
          <w:lang w:eastAsia="fr-FR"/>
        </w:rPr>
      </w:pPr>
      <w:bookmarkStart w:id="65" w:name="_Ref161839002"/>
      <w:r>
        <w:t xml:space="preserve">Figure </w:t>
      </w:r>
      <w:r>
        <w:fldChar w:fldCharType="begin"/>
      </w:r>
      <w:r>
        <w:instrText xml:space="preserve"> SEQ Figure \* ARABIC </w:instrText>
      </w:r>
      <w:r>
        <w:fldChar w:fldCharType="separate"/>
      </w:r>
      <w:r w:rsidR="00885F2A">
        <w:rPr>
          <w:noProof/>
        </w:rPr>
        <w:t>7</w:t>
      </w:r>
      <w:r>
        <w:fldChar w:fldCharType="end"/>
      </w:r>
      <w:bookmarkEnd w:id="65"/>
      <w:r>
        <w:t>. Filtering</w:t>
      </w:r>
      <w:r w:rsidR="009076B2">
        <w:t xml:space="preserve"> the simulated</w:t>
      </w:r>
      <w:r>
        <w:t xml:space="preserve"> LFP signal.</w:t>
      </w:r>
    </w:p>
    <w:p w14:paraId="3273EF97" w14:textId="77777777" w:rsidR="00470894" w:rsidRDefault="00470894" w:rsidP="00470894">
      <w:pPr>
        <w:pStyle w:val="Titre2"/>
        <w:rPr>
          <w:lang w:eastAsia="fr-FR"/>
        </w:rPr>
      </w:pPr>
      <w:bookmarkStart w:id="66" w:name="_Toc162529151"/>
      <w:r>
        <w:rPr>
          <w:lang w:eastAsia="fr-FR"/>
        </w:rPr>
        <w:t>EEG</w:t>
      </w:r>
      <w:r w:rsidR="007C04DB">
        <w:rPr>
          <w:lang w:eastAsia="fr-FR"/>
        </w:rPr>
        <w:t xml:space="preserve"> computation</w:t>
      </w:r>
      <w:bookmarkEnd w:id="66"/>
    </w:p>
    <w:p w14:paraId="24BB3199" w14:textId="77777777" w:rsidR="00F879FE" w:rsidRPr="00293BB9" w:rsidRDefault="00EB71D8" w:rsidP="00584071">
      <w:pPr>
        <w:shd w:val="clear" w:color="auto" w:fill="FFFFFF"/>
        <w:spacing w:line="285" w:lineRule="atLeast"/>
      </w:pPr>
      <w:proofErr w:type="spellStart"/>
      <w:r>
        <w:rPr>
          <w:lang w:eastAsia="fr-FR"/>
        </w:rPr>
        <w:t>NeoNMM</w:t>
      </w:r>
      <w:proofErr w:type="spellEnd"/>
      <w:r w:rsidR="00B815F4">
        <w:rPr>
          <w:lang w:eastAsia="fr-FR"/>
        </w:rPr>
        <w:t xml:space="preserve"> packs</w:t>
      </w:r>
      <w:del w:id="67" w:author="Compte Microsoft" w:date="2024-03-29T09:39:00Z">
        <w:r w:rsidR="00B815F4" w:rsidDel="001B0AC8">
          <w:rPr>
            <w:lang w:eastAsia="fr-FR"/>
          </w:rPr>
          <w:delText xml:space="preserve"> lead field</w:delText>
        </w:r>
      </w:del>
      <w:r w:rsidR="00B815F4">
        <w:rPr>
          <w:lang w:eastAsia="fr-FR"/>
        </w:rPr>
        <w:t xml:space="preserve"> 8 different lead field matrices </w:t>
      </w:r>
      <w:r w:rsidR="00A7178F">
        <w:rPr>
          <w:lang w:eastAsia="fr-FR"/>
        </w:rPr>
        <w:t>that link</w:t>
      </w:r>
      <w:r w:rsidR="00B24620">
        <w:rPr>
          <w:lang w:eastAsia="fr-FR"/>
        </w:rPr>
        <w:t xml:space="preserve"> the </w:t>
      </w:r>
      <w:proofErr w:type="spellStart"/>
      <w:r w:rsidR="00B24620">
        <w:rPr>
          <w:lang w:eastAsia="fr-FR"/>
        </w:rPr>
        <w:t>Desikan</w:t>
      </w:r>
      <w:proofErr w:type="spellEnd"/>
      <w:r w:rsidR="00B24620">
        <w:rPr>
          <w:lang w:eastAsia="fr-FR"/>
        </w:rPr>
        <w:t xml:space="preserve"> atlas of 66 cortical regions to </w:t>
      </w:r>
      <m:oMath>
        <m:sSub>
          <m:sSubPr>
            <m:ctrlPr>
              <w:rPr>
                <w:rFonts w:ascii="Cambria Math" w:hAnsi="Cambria Math"/>
                <w:i/>
                <w:lang w:eastAsia="fr-FR"/>
              </w:rPr>
            </m:ctrlPr>
          </m:sSubPr>
          <m:e>
            <m:r>
              <w:rPr>
                <w:rFonts w:ascii="Cambria Math" w:hAnsi="Cambria Math"/>
                <w:lang w:eastAsia="fr-FR"/>
              </w:rPr>
              <m:t>N</m:t>
            </m:r>
          </m:e>
          <m:sub>
            <m:r>
              <w:rPr>
                <w:rFonts w:ascii="Cambria Math" w:hAnsi="Cambria Math"/>
                <w:lang w:eastAsia="fr-FR"/>
              </w:rPr>
              <m:t>E</m:t>
            </m:r>
          </m:sub>
        </m:sSub>
        <m:r>
          <w:rPr>
            <w:rFonts w:ascii="Cambria Math" w:hAnsi="Cambria Math"/>
            <w:lang w:eastAsia="fr-FR"/>
          </w:rPr>
          <m:t>={21, 32, 65, 110, 131, 200, 256, 257}</m:t>
        </m:r>
      </m:oMath>
      <w:r w:rsidR="00B24620">
        <w:rPr>
          <w:rFonts w:eastAsiaTheme="minorEastAsia"/>
          <w:lang w:eastAsia="fr-FR"/>
        </w:rPr>
        <w:t xml:space="preserve"> number of </w:t>
      </w:r>
      <w:r w:rsidR="00A7178F">
        <w:rPr>
          <w:rFonts w:eastAsiaTheme="minorEastAsia"/>
          <w:lang w:eastAsia="fr-FR"/>
        </w:rPr>
        <w:t>EEG electrode contacts. The file</w:t>
      </w:r>
      <w:r w:rsidR="00F879FE">
        <w:rPr>
          <w:rFonts w:eastAsiaTheme="minorEastAsia"/>
          <w:lang w:eastAsia="fr-FR"/>
        </w:rPr>
        <w:t>s corresponding to the lead field matrices and EEG electrode names</w:t>
      </w:r>
      <w:r w:rsidR="00A7178F">
        <w:rPr>
          <w:rFonts w:eastAsiaTheme="minorEastAsia"/>
          <w:lang w:eastAsia="fr-FR"/>
        </w:rPr>
        <w:t xml:space="preserve"> are given in </w:t>
      </w:r>
      <w:r w:rsidR="009B3001">
        <w:rPr>
          <w:rFonts w:eastAsiaTheme="minorEastAsia"/>
          <w:lang w:eastAsia="fr-FR"/>
        </w:rPr>
        <w:fldChar w:fldCharType="begin"/>
      </w:r>
      <w:r w:rsidR="009B3001">
        <w:rPr>
          <w:rFonts w:eastAsiaTheme="minorEastAsia"/>
          <w:lang w:eastAsia="fr-FR"/>
        </w:rPr>
        <w:instrText xml:space="preserve"> REF _Ref161841698 \h </w:instrText>
      </w:r>
      <w:r w:rsidR="009B3001">
        <w:rPr>
          <w:rFonts w:eastAsiaTheme="minorEastAsia"/>
          <w:lang w:eastAsia="fr-FR"/>
        </w:rPr>
      </w:r>
      <w:r w:rsidR="009B3001">
        <w:rPr>
          <w:rFonts w:eastAsiaTheme="minorEastAsia"/>
          <w:lang w:eastAsia="fr-FR"/>
        </w:rPr>
        <w:fldChar w:fldCharType="separate"/>
      </w:r>
      <w:r w:rsidR="00885F2A">
        <w:t xml:space="preserve">Table </w:t>
      </w:r>
      <w:r w:rsidR="00885F2A">
        <w:rPr>
          <w:noProof/>
        </w:rPr>
        <w:t>2</w:t>
      </w:r>
      <w:r w:rsidR="009B3001">
        <w:rPr>
          <w:rFonts w:eastAsiaTheme="minorEastAsia"/>
          <w:lang w:eastAsia="fr-FR"/>
        </w:rPr>
        <w:fldChar w:fldCharType="end"/>
      </w:r>
      <w:r w:rsidR="009B3001">
        <w:rPr>
          <w:rFonts w:eastAsiaTheme="minorEastAsia"/>
          <w:lang w:eastAsia="fr-FR"/>
        </w:rPr>
        <w:t>.</w:t>
      </w:r>
      <w:r w:rsidR="00F879FE">
        <w:rPr>
          <w:rFonts w:eastAsiaTheme="minorEastAsia"/>
          <w:lang w:eastAsia="fr-FR"/>
        </w:rPr>
        <w:t xml:space="preserve"> </w:t>
      </w:r>
      <w:r w:rsidR="004066E6">
        <w:rPr>
          <w:rFonts w:eastAsiaTheme="minorEastAsia"/>
          <w:lang w:eastAsia="fr-FR"/>
        </w:rPr>
        <w:t xml:space="preserve">Functions </w:t>
      </w:r>
      <w:proofErr w:type="spellStart"/>
      <w:r w:rsidR="00FE248A">
        <w:rPr>
          <w:rFonts w:ascii="Consolas" w:hAnsi="Consolas"/>
          <w:color w:val="000000"/>
          <w:sz w:val="21"/>
          <w:szCs w:val="21"/>
        </w:rPr>
        <w:t>LeadField</w:t>
      </w:r>
      <w:proofErr w:type="spellEnd"/>
      <w:r w:rsidR="00FE248A" w:rsidRPr="00584071">
        <w:rPr>
          <w:rFonts w:ascii="Consolas" w:hAnsi="Consolas"/>
          <w:color w:val="000000"/>
          <w:sz w:val="21"/>
          <w:szCs w:val="21"/>
        </w:rPr>
        <w:t xml:space="preserve"> = </w:t>
      </w:r>
      <w:proofErr w:type="spellStart"/>
      <w:proofErr w:type="gramStart"/>
      <w:r w:rsidR="004066E6" w:rsidRPr="004066E6">
        <w:rPr>
          <w:rFonts w:ascii="Consolas" w:eastAsia="Times New Roman" w:hAnsi="Consolas" w:cs="Times New Roman"/>
          <w:color w:val="000000"/>
          <w:sz w:val="21"/>
          <w:szCs w:val="21"/>
          <w:lang w:eastAsia="fr-FR"/>
        </w:rPr>
        <w:t>LoadLeadfield</w:t>
      </w:r>
      <w:proofErr w:type="spellEnd"/>
      <w:r w:rsidR="004066E6" w:rsidRPr="004066E6">
        <w:rPr>
          <w:rFonts w:ascii="Consolas" w:eastAsia="Times New Roman" w:hAnsi="Consolas" w:cs="Times New Roman"/>
          <w:color w:val="000000"/>
          <w:sz w:val="21"/>
          <w:szCs w:val="21"/>
          <w:lang w:eastAsia="fr-FR"/>
        </w:rPr>
        <w:t>(</w:t>
      </w:r>
      <w:proofErr w:type="spellStart"/>
      <w:proofErr w:type="gramEnd"/>
      <w:r w:rsidR="004066E6" w:rsidRPr="004066E6">
        <w:rPr>
          <w:rFonts w:ascii="Consolas" w:eastAsia="Times New Roman" w:hAnsi="Consolas" w:cs="Times New Roman"/>
          <w:color w:val="000000"/>
          <w:sz w:val="21"/>
          <w:szCs w:val="21"/>
          <w:lang w:eastAsia="fr-FR"/>
        </w:rPr>
        <w:t>FileName</w:t>
      </w:r>
      <w:proofErr w:type="spellEnd"/>
      <w:r w:rsidR="004066E6" w:rsidRPr="004066E6">
        <w:rPr>
          <w:rFonts w:ascii="Consolas" w:eastAsia="Times New Roman" w:hAnsi="Consolas" w:cs="Times New Roman"/>
          <w:color w:val="000000"/>
          <w:sz w:val="21"/>
          <w:szCs w:val="21"/>
          <w:lang w:eastAsia="fr-FR"/>
        </w:rPr>
        <w:t xml:space="preserve"> = </w:t>
      </w:r>
      <w:proofErr w:type="spellStart"/>
      <w:r w:rsidR="004066E6" w:rsidRPr="004066E6">
        <w:rPr>
          <w:rFonts w:ascii="Consolas" w:eastAsia="Times New Roman" w:hAnsi="Consolas" w:cs="Times New Roman"/>
          <w:color w:val="000000"/>
          <w:sz w:val="21"/>
          <w:szCs w:val="21"/>
          <w:lang w:eastAsia="fr-FR"/>
        </w:rPr>
        <w:t>FileName_Leadfield</w:t>
      </w:r>
      <w:proofErr w:type="spellEnd"/>
      <w:r w:rsidR="004066E6" w:rsidRPr="004066E6">
        <w:rPr>
          <w:rFonts w:ascii="Consolas" w:eastAsia="Times New Roman" w:hAnsi="Consolas" w:cs="Times New Roman"/>
          <w:color w:val="000000"/>
          <w:sz w:val="21"/>
          <w:szCs w:val="21"/>
          <w:lang w:eastAsia="fr-FR"/>
        </w:rPr>
        <w:t xml:space="preserve">) </w:t>
      </w:r>
      <w:r w:rsidR="004066E6" w:rsidRPr="001E76F8">
        <w:t>and</w:t>
      </w:r>
      <w:r w:rsidR="004066E6" w:rsidRPr="004066E6">
        <w:rPr>
          <w:rFonts w:ascii="Consolas" w:eastAsia="Times New Roman" w:hAnsi="Consolas" w:cs="Times New Roman"/>
          <w:color w:val="000000"/>
          <w:sz w:val="21"/>
          <w:szCs w:val="21"/>
          <w:lang w:eastAsia="fr-FR"/>
        </w:rPr>
        <w:t xml:space="preserve"> </w:t>
      </w:r>
      <w:proofErr w:type="spellStart"/>
      <w:r w:rsidR="00584071">
        <w:rPr>
          <w:rFonts w:ascii="Consolas" w:hAnsi="Consolas"/>
          <w:color w:val="000000"/>
          <w:sz w:val="21"/>
          <w:szCs w:val="21"/>
        </w:rPr>
        <w:t>EEG_Names</w:t>
      </w:r>
      <w:proofErr w:type="spellEnd"/>
      <w:r w:rsidR="00584071">
        <w:rPr>
          <w:rFonts w:ascii="Consolas" w:hAnsi="Consolas"/>
          <w:color w:val="000000"/>
          <w:sz w:val="21"/>
          <w:szCs w:val="21"/>
        </w:rPr>
        <w:t xml:space="preserve">, </w:t>
      </w:r>
      <w:proofErr w:type="spellStart"/>
      <w:r w:rsidR="00584071">
        <w:rPr>
          <w:rFonts w:ascii="Consolas" w:hAnsi="Consolas"/>
          <w:color w:val="000000"/>
          <w:sz w:val="21"/>
          <w:szCs w:val="21"/>
        </w:rPr>
        <w:t>EEG_Color</w:t>
      </w:r>
      <w:proofErr w:type="spellEnd"/>
      <w:r w:rsidR="00584071">
        <w:rPr>
          <w:rFonts w:ascii="Consolas" w:hAnsi="Consolas"/>
          <w:color w:val="000000"/>
          <w:sz w:val="21"/>
          <w:szCs w:val="21"/>
        </w:rPr>
        <w:t xml:space="preserve"> = </w:t>
      </w:r>
      <w:proofErr w:type="spellStart"/>
      <w:r w:rsidR="004066E6" w:rsidRPr="004066E6">
        <w:rPr>
          <w:rFonts w:ascii="Consolas" w:eastAsia="Times New Roman" w:hAnsi="Consolas" w:cs="Times New Roman"/>
          <w:color w:val="000000"/>
          <w:sz w:val="21"/>
          <w:szCs w:val="21"/>
          <w:lang w:eastAsia="fr-FR"/>
        </w:rPr>
        <w:t>get_electrode</w:t>
      </w:r>
      <w:proofErr w:type="spellEnd"/>
      <w:r w:rsidR="004066E6" w:rsidRPr="004066E6">
        <w:rPr>
          <w:rFonts w:ascii="Consolas" w:eastAsia="Times New Roman" w:hAnsi="Consolas" w:cs="Times New Roman"/>
          <w:color w:val="000000"/>
          <w:sz w:val="21"/>
          <w:szCs w:val="21"/>
          <w:lang w:eastAsia="fr-FR"/>
        </w:rPr>
        <w:t>(filename=</w:t>
      </w:r>
      <w:proofErr w:type="spellStart"/>
      <w:r w:rsidR="004066E6" w:rsidRPr="004066E6">
        <w:rPr>
          <w:rFonts w:ascii="Consolas" w:eastAsia="Times New Roman" w:hAnsi="Consolas" w:cs="Times New Roman"/>
          <w:color w:val="000000"/>
          <w:sz w:val="21"/>
          <w:szCs w:val="21"/>
          <w:lang w:eastAsia="fr-FR"/>
        </w:rPr>
        <w:t>FileName_Electrode</w:t>
      </w:r>
      <w:proofErr w:type="spellEnd"/>
      <w:r w:rsidR="004066E6" w:rsidRPr="004066E6">
        <w:rPr>
          <w:rFonts w:ascii="Consolas" w:eastAsia="Times New Roman" w:hAnsi="Consolas" w:cs="Times New Roman"/>
          <w:color w:val="000000"/>
          <w:sz w:val="21"/>
          <w:szCs w:val="21"/>
          <w:lang w:eastAsia="fr-FR"/>
        </w:rPr>
        <w:t>)</w:t>
      </w:r>
      <w:r w:rsidR="004066E6">
        <w:rPr>
          <w:rFonts w:ascii="Consolas" w:eastAsia="Times New Roman" w:hAnsi="Consolas" w:cs="Times New Roman"/>
          <w:color w:val="000000"/>
          <w:sz w:val="21"/>
          <w:szCs w:val="21"/>
          <w:lang w:eastAsia="fr-FR"/>
        </w:rPr>
        <w:t xml:space="preserve"> </w:t>
      </w:r>
      <w:r w:rsidR="004066E6" w:rsidRPr="001E76F8">
        <w:t xml:space="preserve">load the lead field matrix and electrode names, respectively. The forward problem is solved by multiplying </w:t>
      </w:r>
      <w:r w:rsidR="00D92FC5" w:rsidRPr="001E76F8">
        <w:t>the</w:t>
      </w:r>
      <w:r w:rsidR="004066E6" w:rsidRPr="001E76F8">
        <w:t xml:space="preserve"> lead field matrix</w:t>
      </w:r>
      <w:r w:rsidR="008A3002" w:rsidRPr="001E76F8">
        <w:t xml:space="preserve"> with the </w:t>
      </w:r>
      <w:r w:rsidR="008F6FEC" w:rsidRPr="001E76F8">
        <w:t xml:space="preserve">neocortical </w:t>
      </w:r>
      <w:r w:rsidR="008A3002" w:rsidRPr="001E76F8">
        <w:t>source activity</w:t>
      </w:r>
      <w:r w:rsidR="003370F9" w:rsidRPr="001E76F8">
        <w:t xml:space="preserve"> (e</w:t>
      </w:r>
      <w:r w:rsidR="00293BB9">
        <w:t>xcluding the activity of the first NMM (</w:t>
      </w:r>
      <w:proofErr w:type="gramStart"/>
      <w:r w:rsidR="00293BB9">
        <w:t>NMM[</w:t>
      </w:r>
      <w:proofErr w:type="gramEnd"/>
      <w:r w:rsidR="00293BB9">
        <w:t>0])</w:t>
      </w:r>
      <w:r w:rsidR="003370F9" w:rsidRPr="001E76F8">
        <w:t>, which corresponds to the thalamus).</w:t>
      </w:r>
    </w:p>
    <w:p w14:paraId="3C6A87D5" w14:textId="77777777" w:rsidR="0007293E" w:rsidRDefault="0007293E" w:rsidP="0007293E">
      <w:pPr>
        <w:pStyle w:val="Lgende"/>
        <w:keepNext/>
      </w:pPr>
      <w:bookmarkStart w:id="68" w:name="_Ref161841698"/>
      <w:r>
        <w:t xml:space="preserve">Table </w:t>
      </w:r>
      <w:r>
        <w:fldChar w:fldCharType="begin"/>
      </w:r>
      <w:r>
        <w:instrText xml:space="preserve"> SEQ Table \* ARABIC </w:instrText>
      </w:r>
      <w:r>
        <w:fldChar w:fldCharType="separate"/>
      </w:r>
      <w:r w:rsidR="00885F2A">
        <w:rPr>
          <w:noProof/>
        </w:rPr>
        <w:t>2</w:t>
      </w:r>
      <w:r>
        <w:fldChar w:fldCharType="end"/>
      </w:r>
      <w:bookmarkEnd w:id="68"/>
      <w:r>
        <w:t xml:space="preserve">. Correspondence between the lead field and EEG electrode names files. </w:t>
      </w:r>
    </w:p>
    <w:tbl>
      <w:tblPr>
        <w:tblStyle w:val="Grilledutableau"/>
        <w:tblW w:w="0" w:type="auto"/>
        <w:tblLayout w:type="fixed"/>
        <w:tblLook w:val="04A0" w:firstRow="1" w:lastRow="0" w:firstColumn="1" w:lastColumn="0" w:noHBand="0" w:noVBand="1"/>
      </w:tblPr>
      <w:tblGrid>
        <w:gridCol w:w="1255"/>
        <w:gridCol w:w="3510"/>
        <w:gridCol w:w="4230"/>
      </w:tblGrid>
      <w:tr w:rsidR="00A7178F" w14:paraId="5F0198E0" w14:textId="77777777" w:rsidTr="00E81BEC">
        <w:tc>
          <w:tcPr>
            <w:tcW w:w="1255" w:type="dxa"/>
          </w:tcPr>
          <w:p w14:paraId="5DE9DAA2" w14:textId="77777777" w:rsidR="00A7178F" w:rsidRPr="001E7DB3" w:rsidRDefault="00A7178F" w:rsidP="00A7178F">
            <w:pPr>
              <w:rPr>
                <w:rFonts w:eastAsiaTheme="minorEastAsia"/>
                <w:b/>
                <w:lang w:eastAsia="fr-FR"/>
              </w:rPr>
            </w:pPr>
            <w:r w:rsidRPr="001E7DB3">
              <w:rPr>
                <w:rFonts w:eastAsiaTheme="minorEastAsia"/>
                <w:b/>
                <w:lang w:eastAsia="fr-FR"/>
              </w:rPr>
              <w:t>Number of EEG contacts</w:t>
            </w:r>
          </w:p>
        </w:tc>
        <w:tc>
          <w:tcPr>
            <w:tcW w:w="3510" w:type="dxa"/>
          </w:tcPr>
          <w:p w14:paraId="6F755409" w14:textId="77777777" w:rsidR="00A7178F" w:rsidRPr="001E7DB3"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1E7DB3">
              <w:rPr>
                <w:rFonts w:eastAsiaTheme="minorEastAsia"/>
                <w:b/>
                <w:lang w:eastAsia="fr-FR"/>
              </w:rPr>
              <w:t>Lead field name</w:t>
            </w:r>
            <w:r w:rsidR="00046F64" w:rsidRPr="001E7DB3">
              <w:rPr>
                <w:rFonts w:eastAsiaTheme="minorEastAsia"/>
                <w:b/>
                <w:lang w:eastAsia="fr-FR"/>
              </w:rPr>
              <w:t xml:space="preserve"> (</w:t>
            </w:r>
            <w:proofErr w:type="spellStart"/>
            <w:r w:rsidR="00046F64" w:rsidRPr="001E7DB3">
              <w:rPr>
                <w:rFonts w:ascii="Consolas" w:eastAsia="Times New Roman" w:hAnsi="Consolas" w:cs="Times New Roman"/>
                <w:b/>
                <w:color w:val="000000"/>
                <w:sz w:val="21"/>
                <w:szCs w:val="21"/>
                <w:lang w:eastAsia="fr-FR"/>
              </w:rPr>
              <w:t>FileName_Leadfield</w:t>
            </w:r>
            <w:proofErr w:type="spellEnd"/>
            <w:r w:rsidR="00046F64" w:rsidRPr="001E7DB3">
              <w:rPr>
                <w:rFonts w:eastAsiaTheme="minorEastAsia"/>
                <w:b/>
                <w:lang w:eastAsia="fr-FR"/>
              </w:rPr>
              <w:t>)</w:t>
            </w:r>
          </w:p>
        </w:tc>
        <w:tc>
          <w:tcPr>
            <w:tcW w:w="4230" w:type="dxa"/>
          </w:tcPr>
          <w:p w14:paraId="0325DFA6" w14:textId="77777777" w:rsidR="00A7178F" w:rsidRPr="001E7DB3"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1E7DB3">
              <w:rPr>
                <w:rFonts w:eastAsiaTheme="minorEastAsia"/>
                <w:b/>
                <w:lang w:eastAsia="fr-FR"/>
              </w:rPr>
              <w:t>EEG electrode names</w:t>
            </w:r>
            <w:r w:rsidR="00046F64" w:rsidRPr="001E7DB3">
              <w:rPr>
                <w:rFonts w:eastAsiaTheme="minorEastAsia"/>
                <w:b/>
                <w:lang w:eastAsia="fr-FR"/>
              </w:rPr>
              <w:t xml:space="preserve"> (</w:t>
            </w:r>
            <w:proofErr w:type="spellStart"/>
            <w:r w:rsidR="00046F64" w:rsidRPr="001E7DB3">
              <w:rPr>
                <w:rFonts w:ascii="Consolas" w:eastAsia="Times New Roman" w:hAnsi="Consolas" w:cs="Times New Roman"/>
                <w:b/>
                <w:color w:val="000000"/>
                <w:sz w:val="21"/>
                <w:szCs w:val="21"/>
                <w:lang w:eastAsia="fr-FR"/>
              </w:rPr>
              <w:t>FileName_Electrode</w:t>
            </w:r>
            <w:proofErr w:type="spellEnd"/>
            <w:r w:rsidR="00046F64" w:rsidRPr="001E7DB3">
              <w:rPr>
                <w:rFonts w:eastAsiaTheme="minorEastAsia"/>
                <w:b/>
                <w:lang w:eastAsia="fr-FR"/>
              </w:rPr>
              <w:t>)</w:t>
            </w:r>
          </w:p>
        </w:tc>
      </w:tr>
      <w:tr w:rsidR="00A7178F" w14:paraId="49536ABF" w14:textId="77777777" w:rsidTr="00E81BEC">
        <w:tc>
          <w:tcPr>
            <w:tcW w:w="1255" w:type="dxa"/>
          </w:tcPr>
          <w:p w14:paraId="5B52C4B5" w14:textId="77777777" w:rsidR="00A7178F" w:rsidRPr="00DA4604" w:rsidRDefault="00E81BEC" w:rsidP="00A7178F">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lastRenderedPageBreak/>
              <w:t>21</w:t>
            </w:r>
          </w:p>
        </w:tc>
        <w:tc>
          <w:tcPr>
            <w:tcW w:w="3510" w:type="dxa"/>
          </w:tcPr>
          <w:p w14:paraId="115143DA" w14:textId="77777777" w:rsidR="00A7178F" w:rsidRPr="00DA4604" w:rsidRDefault="00A7178F" w:rsidP="00A7178F">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/LeadField_66x21_DESIKAN_RL.mat"</w:t>
            </w:r>
          </w:p>
        </w:tc>
        <w:tc>
          <w:tcPr>
            <w:tcW w:w="4230" w:type="dxa"/>
          </w:tcPr>
          <w:p w14:paraId="75A4AB7A" w14:textId="77777777" w:rsidR="00A7178F" w:rsidRPr="00DA4604" w:rsidRDefault="00E81BEC" w:rsidP="0001601C">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/EEG_ElectrodeNames_21_DESIKAN_66_RL.txt"</w:t>
            </w:r>
          </w:p>
        </w:tc>
      </w:tr>
      <w:tr w:rsidR="0001601C" w14:paraId="736F8A5E" w14:textId="77777777" w:rsidTr="00E81BEC">
        <w:tc>
          <w:tcPr>
            <w:tcW w:w="1255" w:type="dxa"/>
          </w:tcPr>
          <w:p w14:paraId="2032EBF1"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32</w:t>
            </w:r>
          </w:p>
        </w:tc>
        <w:tc>
          <w:tcPr>
            <w:tcW w:w="3510" w:type="dxa"/>
          </w:tcPr>
          <w:p w14:paraId="5C924C20"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/LeadField_66x32_DESIKAN_RL.mat"</w:t>
            </w:r>
          </w:p>
        </w:tc>
        <w:tc>
          <w:tcPr>
            <w:tcW w:w="4230" w:type="dxa"/>
          </w:tcPr>
          <w:p w14:paraId="737F3DB7" w14:textId="77777777" w:rsidR="0001601C" w:rsidRPr="00DA4604" w:rsidRDefault="0001601C" w:rsidP="0001601C">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/EEG_ElectrodeNames_32_DESIKAN_66_RL.txt"</w:t>
            </w:r>
          </w:p>
        </w:tc>
      </w:tr>
      <w:tr w:rsidR="0001601C" w14:paraId="3E6E4CBE" w14:textId="77777777" w:rsidTr="00E81BEC">
        <w:tc>
          <w:tcPr>
            <w:tcW w:w="1255" w:type="dxa"/>
          </w:tcPr>
          <w:p w14:paraId="191C1FC7"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65</w:t>
            </w:r>
          </w:p>
        </w:tc>
        <w:tc>
          <w:tcPr>
            <w:tcW w:w="3510" w:type="dxa"/>
          </w:tcPr>
          <w:p w14:paraId="66FBD0DC"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/LeadField_66x65_DESIKAN_RL.mat"</w:t>
            </w:r>
          </w:p>
        </w:tc>
        <w:tc>
          <w:tcPr>
            <w:tcW w:w="4230" w:type="dxa"/>
          </w:tcPr>
          <w:p w14:paraId="65887145" w14:textId="77777777" w:rsidR="0001601C" w:rsidRPr="00DA4604" w:rsidRDefault="0001601C" w:rsidP="0001601C">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/EEG_ElectrodeNames_65_DESIKAN_66_RL.txt"</w:t>
            </w:r>
          </w:p>
        </w:tc>
      </w:tr>
      <w:tr w:rsidR="0001601C" w14:paraId="04A3C42B" w14:textId="77777777" w:rsidTr="00E81BEC">
        <w:tc>
          <w:tcPr>
            <w:tcW w:w="1255" w:type="dxa"/>
          </w:tcPr>
          <w:p w14:paraId="2882E559"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110</w:t>
            </w:r>
          </w:p>
        </w:tc>
        <w:tc>
          <w:tcPr>
            <w:tcW w:w="3510" w:type="dxa"/>
          </w:tcPr>
          <w:p w14:paraId="40A55662"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/LeadField_66x110_DESIKAN_RL.mat"</w:t>
            </w:r>
          </w:p>
        </w:tc>
        <w:tc>
          <w:tcPr>
            <w:tcW w:w="4230" w:type="dxa"/>
          </w:tcPr>
          <w:p w14:paraId="21EFB948" w14:textId="77777777" w:rsidR="0001601C" w:rsidRPr="00DA4604" w:rsidRDefault="0001601C" w:rsidP="0001601C">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/EEG_ElectrodeNames_110_DESIKAN_66_RL.txt"</w:t>
            </w:r>
          </w:p>
        </w:tc>
      </w:tr>
      <w:tr w:rsidR="0001601C" w14:paraId="2B1D2F4D" w14:textId="77777777" w:rsidTr="00E81BEC">
        <w:tc>
          <w:tcPr>
            <w:tcW w:w="1255" w:type="dxa"/>
          </w:tcPr>
          <w:p w14:paraId="19A96444"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131</w:t>
            </w:r>
          </w:p>
        </w:tc>
        <w:tc>
          <w:tcPr>
            <w:tcW w:w="3510" w:type="dxa"/>
          </w:tcPr>
          <w:p w14:paraId="1278327D"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/LeadField_66x131_DESIKAN_RL.mat"</w:t>
            </w:r>
          </w:p>
        </w:tc>
        <w:tc>
          <w:tcPr>
            <w:tcW w:w="4230" w:type="dxa"/>
          </w:tcPr>
          <w:p w14:paraId="28359837"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/EEG_ElectrodeNames_131_DESIKAN_66_RL.txt"</w:t>
            </w:r>
          </w:p>
        </w:tc>
      </w:tr>
      <w:tr w:rsidR="0001601C" w14:paraId="74F2D8FF" w14:textId="77777777" w:rsidTr="00E81BEC">
        <w:tc>
          <w:tcPr>
            <w:tcW w:w="1255" w:type="dxa"/>
          </w:tcPr>
          <w:p w14:paraId="19AC7517"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200</w:t>
            </w:r>
          </w:p>
        </w:tc>
        <w:tc>
          <w:tcPr>
            <w:tcW w:w="3510" w:type="dxa"/>
          </w:tcPr>
          <w:p w14:paraId="0814BE36"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/LeadField_66x200_DESIKAN_RL.mat"</w:t>
            </w:r>
          </w:p>
        </w:tc>
        <w:tc>
          <w:tcPr>
            <w:tcW w:w="4230" w:type="dxa"/>
          </w:tcPr>
          <w:p w14:paraId="1ED1E2B4" w14:textId="77777777" w:rsidR="0001601C" w:rsidRPr="00DA4604" w:rsidRDefault="0001601C" w:rsidP="00C624AB">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/EEG_ElectrodeNames_200_DESIKAN_66_RL.txt"</w:t>
            </w:r>
          </w:p>
        </w:tc>
      </w:tr>
      <w:tr w:rsidR="0001601C" w14:paraId="2757933D" w14:textId="77777777" w:rsidTr="00E81BEC">
        <w:tc>
          <w:tcPr>
            <w:tcW w:w="1255" w:type="dxa"/>
          </w:tcPr>
          <w:p w14:paraId="237BA507"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256</w:t>
            </w:r>
          </w:p>
        </w:tc>
        <w:tc>
          <w:tcPr>
            <w:tcW w:w="3510" w:type="dxa"/>
          </w:tcPr>
          <w:p w14:paraId="5976B0B8" w14:textId="77777777" w:rsidR="0001601C" w:rsidRPr="00DA4604" w:rsidRDefault="0001601C" w:rsidP="0001601C">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/LeadField_66x256_DESIKAN_RL.mat"</w:t>
            </w:r>
          </w:p>
        </w:tc>
        <w:tc>
          <w:tcPr>
            <w:tcW w:w="4230" w:type="dxa"/>
          </w:tcPr>
          <w:p w14:paraId="39665F02" w14:textId="77777777" w:rsidR="0001601C" w:rsidRPr="00DA4604" w:rsidRDefault="0001601C" w:rsidP="00C624AB">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/EEG_ElectrodeNames_256_DESIKAN_66_RL.txt"</w:t>
            </w:r>
          </w:p>
        </w:tc>
      </w:tr>
      <w:tr w:rsidR="004F0E8B" w14:paraId="5F846144" w14:textId="77777777" w:rsidTr="00E81BEC">
        <w:tc>
          <w:tcPr>
            <w:tcW w:w="1255" w:type="dxa"/>
          </w:tcPr>
          <w:p w14:paraId="65B857E2" w14:textId="77777777" w:rsidR="004F0E8B" w:rsidRPr="00DA4604" w:rsidRDefault="004F0E8B" w:rsidP="004F0E8B">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257</w:t>
            </w:r>
          </w:p>
        </w:tc>
        <w:tc>
          <w:tcPr>
            <w:tcW w:w="3510" w:type="dxa"/>
          </w:tcPr>
          <w:p w14:paraId="6C10794D" w14:textId="77777777" w:rsidR="004F0E8B" w:rsidRPr="00DA4604" w:rsidRDefault="004F0E8B" w:rsidP="004F0E8B">
            <w:pPr>
              <w:shd w:val="clear" w:color="auto" w:fill="FFFFFF"/>
              <w:spacing w:line="285" w:lineRule="atLeast"/>
              <w:rPr>
                <w:rFonts w:ascii="Consolas" w:eastAsia="Times New Roman" w:hAnsi="Consolas" w:cs="Times New Roman"/>
                <w:sz w:val="21"/>
                <w:szCs w:val="21"/>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/LeadField_66x257_DESIKAN_RL.mat"</w:t>
            </w:r>
          </w:p>
        </w:tc>
        <w:tc>
          <w:tcPr>
            <w:tcW w:w="4230" w:type="dxa"/>
          </w:tcPr>
          <w:p w14:paraId="4F0A7702" w14:textId="77777777" w:rsidR="004F0E8B" w:rsidRPr="00DA4604" w:rsidRDefault="004F0E8B" w:rsidP="00C624AB">
            <w:pPr>
              <w:shd w:val="clear" w:color="auto" w:fill="FFFFFF"/>
              <w:spacing w:line="285" w:lineRule="atLeast"/>
              <w:rPr>
                <w:rFonts w:eastAsiaTheme="minorEastAsia"/>
                <w:lang w:eastAsia="fr-FR"/>
              </w:rPr>
            </w:pPr>
            <w:r w:rsidRPr="00DA4604">
              <w:rPr>
                <w:rFonts w:ascii="Consolas" w:eastAsia="Times New Roman" w:hAnsi="Consolas" w:cs="Times New Roman"/>
                <w:sz w:val="21"/>
                <w:szCs w:val="21"/>
                <w:lang w:eastAsia="fr-FR"/>
              </w:rPr>
              <w:t>"</w:t>
            </w:r>
            <w:proofErr w:type="spellStart"/>
            <w:r w:rsidRPr="00DA4604">
              <w:rPr>
                <w:rFonts w:ascii="Consolas" w:eastAsia="Times New Roman" w:hAnsi="Consolas" w:cs="Times New Roman"/>
                <w:sz w:val="21"/>
                <w:szCs w:val="21"/>
                <w:lang w:eastAsia="fr-FR"/>
              </w:rPr>
              <w:t>Ressources</w:t>
            </w:r>
            <w:proofErr w:type="spellEnd"/>
            <w:r w:rsidRPr="00DA4604">
              <w:rPr>
                <w:rFonts w:ascii="Consolas" w:eastAsia="Times New Roman" w:hAnsi="Consolas" w:cs="Times New Roman"/>
                <w:sz w:val="21"/>
                <w:szCs w:val="21"/>
                <w:lang w:eastAsia="fr-FR"/>
              </w:rPr>
              <w:t>/EEG_ElectrodeNames_257_DESIKAN_66_RL.txt"</w:t>
            </w:r>
          </w:p>
        </w:tc>
      </w:tr>
    </w:tbl>
    <w:p w14:paraId="749449DD" w14:textId="77777777" w:rsidR="00A41F56" w:rsidRDefault="00A7178F" w:rsidP="00A41F56">
      <w:pPr>
        <w:rPr>
          <w:rFonts w:eastAsiaTheme="minorEastAsia"/>
          <w:lang w:eastAsia="fr-FR"/>
        </w:rPr>
      </w:pPr>
      <w:r>
        <w:rPr>
          <w:rFonts w:eastAsiaTheme="minorEastAsia"/>
          <w:lang w:eastAsia="fr-FR"/>
        </w:rPr>
        <w:t xml:space="preserve"> </w:t>
      </w:r>
    </w:p>
    <w:p w14:paraId="77E28D28" w14:textId="77777777" w:rsidR="00F2180F" w:rsidRDefault="009E5F4F" w:rsidP="00F2180F">
      <w:pPr>
        <w:pStyle w:val="Titre1"/>
        <w:rPr>
          <w:rFonts w:eastAsia="Times New Roman"/>
          <w:lang w:eastAsia="fr-FR"/>
        </w:rPr>
      </w:pPr>
      <w:bookmarkStart w:id="69" w:name="_Toc162529152"/>
      <w:r>
        <w:rPr>
          <w:rFonts w:eastAsia="Times New Roman"/>
          <w:lang w:eastAsia="fr-FR"/>
        </w:rPr>
        <w:t>Visualization</w:t>
      </w:r>
      <w:bookmarkEnd w:id="69"/>
    </w:p>
    <w:p w14:paraId="494E2AB2" w14:textId="77777777" w:rsidR="0016459C" w:rsidRPr="0016459C" w:rsidRDefault="0016459C" w:rsidP="001B0AC8">
      <w:pPr>
        <w:pStyle w:val="PrformatHTML"/>
        <w:shd w:val="clear" w:color="auto" w:fill="FFFFFF"/>
        <w:rPr>
          <w:rFonts w:ascii="Consolas" w:hAnsi="Consolas" w:cs="Times New Roman"/>
          <w:color w:val="000000"/>
          <w:sz w:val="21"/>
          <w:szCs w:val="21"/>
        </w:rPr>
        <w:pPrChange w:id="70" w:author="Compte Microsoft" w:date="2024-03-29T09:42:00Z">
          <w:pPr>
            <w:shd w:val="clear" w:color="auto" w:fill="FFFFFF"/>
            <w:spacing w:line="285" w:lineRule="atLeast"/>
          </w:pPr>
        </w:pPrChange>
      </w:pPr>
      <w:proofErr w:type="spellStart"/>
      <w:r>
        <w:t>Ne</w:t>
      </w:r>
      <w:r w:rsidR="00C04C17">
        <w:t>o</w:t>
      </w:r>
      <w:r>
        <w:t>NMM</w:t>
      </w:r>
      <w:proofErr w:type="spellEnd"/>
      <w:r>
        <w:t xml:space="preserve"> </w:t>
      </w:r>
      <w:r w:rsidRPr="001B0AC8">
        <w:rPr>
          <w:rFonts w:asciiTheme="minorHAnsi" w:eastAsiaTheme="minorHAnsi" w:hAnsiTheme="minorHAnsi" w:cstheme="minorBidi"/>
          <w:sz w:val="22"/>
          <w:szCs w:val="22"/>
          <w:lang w:val="en-US"/>
          <w:rPrChange w:id="71" w:author="Compte Microsoft" w:date="2024-03-29T09:41:00Z">
            <w:rPr>
              <w:lang w:eastAsia="fr-FR"/>
            </w:rPr>
          </w:rPrChange>
        </w:rPr>
        <w:t>uses</w:t>
      </w:r>
      <w:ins w:id="72" w:author="Compte Microsoft" w:date="2024-03-29T09:41:00Z">
        <w:r w:rsidR="001B0AC8" w:rsidRPr="001B0AC8">
          <w:rPr>
            <w:rFonts w:asciiTheme="minorHAnsi" w:eastAsiaTheme="minorHAnsi" w:hAnsiTheme="minorHAnsi" w:cstheme="minorBidi"/>
            <w:sz w:val="22"/>
            <w:szCs w:val="22"/>
            <w:lang w:val="en-US"/>
            <w:rPrChange w:id="73" w:author="Compte Microsoft" w:date="2024-03-29T09:41:00Z">
              <w:rPr>
                <w:lang w:eastAsia="fr-FR"/>
              </w:rPr>
            </w:rPrChange>
          </w:rPr>
          <w:t xml:space="preserve"> the</w:t>
        </w:r>
      </w:ins>
      <w:r>
        <w:t xml:space="preserve"> </w:t>
      </w:r>
      <w:ins w:id="74" w:author="Compte Microsoft" w:date="2024-03-29T09:40:00Z">
        <w:r w:rsidR="001B0AC8" w:rsidRPr="0016459C">
          <w:rPr>
            <w:rFonts w:ascii="Consolas" w:hAnsi="Consolas" w:cs="Times New Roman"/>
            <w:color w:val="000000"/>
            <w:sz w:val="21"/>
            <w:szCs w:val="21"/>
          </w:rPr>
          <w:t>PyQt6</w:t>
        </w:r>
      </w:ins>
      <w:ins w:id="75" w:author="Compte Microsoft" w:date="2024-03-29T09:41:00Z">
        <w:r w:rsidR="001B0AC8">
          <w:rPr>
            <w:rFonts w:ascii="Consolas" w:hAnsi="Consolas" w:cs="Times New Roman"/>
            <w:color w:val="000000"/>
            <w:sz w:val="21"/>
            <w:szCs w:val="21"/>
          </w:rPr>
          <w:t xml:space="preserve"> </w:t>
        </w:r>
        <w:r w:rsidR="001B0AC8" w:rsidRPr="001B0AC8">
          <w:rPr>
            <w:rFonts w:asciiTheme="minorHAnsi" w:eastAsiaTheme="minorHAnsi" w:hAnsiTheme="minorHAnsi" w:cstheme="minorBidi"/>
            <w:sz w:val="22"/>
            <w:szCs w:val="22"/>
            <w:lang w:val="en-US"/>
            <w:rPrChange w:id="76" w:author="Compte Microsoft" w:date="2024-03-29T09:42:00Z">
              <w:rPr>
                <w:rFonts w:ascii="Consolas" w:eastAsia="Times New Roman" w:hAnsi="Consolas" w:cs="Times New Roman"/>
                <w:color w:val="000000"/>
                <w:sz w:val="21"/>
                <w:szCs w:val="21"/>
                <w:lang w:eastAsia="fr-FR"/>
              </w:rPr>
            </w:rPrChange>
          </w:rPr>
          <w:t>module</w:t>
        </w:r>
      </w:ins>
      <w:ins w:id="77" w:author="Compte Microsoft" w:date="2024-03-29T09:40:00Z">
        <w:r w:rsidR="001B0AC8" w:rsidRPr="001B0AC8">
          <w:rPr>
            <w:rFonts w:asciiTheme="minorHAnsi" w:eastAsiaTheme="minorHAnsi" w:hAnsiTheme="minorHAnsi" w:cstheme="minorBidi"/>
            <w:sz w:val="22"/>
            <w:szCs w:val="22"/>
            <w:lang w:val="en-US"/>
            <w:rPrChange w:id="78" w:author="Compte Microsoft" w:date="2024-03-29T09:42:00Z">
              <w:rPr>
                <w:lang w:eastAsia="fr-FR"/>
              </w:rPr>
            </w:rPrChange>
          </w:rPr>
          <w:t xml:space="preserve"> for the visualization </w:t>
        </w:r>
      </w:ins>
      <w:ins w:id="79" w:author="Compte Microsoft" w:date="2024-03-29T09:41:00Z">
        <w:r w:rsidR="001B0AC8" w:rsidRPr="001B0AC8">
          <w:rPr>
            <w:rFonts w:asciiTheme="minorHAnsi" w:eastAsiaTheme="minorHAnsi" w:hAnsiTheme="minorHAnsi" w:cstheme="minorBidi"/>
            <w:sz w:val="22"/>
            <w:szCs w:val="22"/>
            <w:lang w:val="en-US"/>
            <w:rPrChange w:id="80" w:author="Compte Microsoft" w:date="2024-03-29T09:42:00Z">
              <w:rPr>
                <w:lang w:eastAsia="fr-FR"/>
              </w:rPr>
            </w:rPrChange>
          </w:rPr>
          <w:t xml:space="preserve">and then </w:t>
        </w:r>
        <w:proofErr w:type="spellStart"/>
        <w:r w:rsidR="001B0AC8" w:rsidRPr="001B0AC8">
          <w:rPr>
            <w:rFonts w:asciiTheme="minorHAnsi" w:eastAsiaTheme="minorHAnsi" w:hAnsiTheme="minorHAnsi" w:cstheme="minorBidi"/>
            <w:sz w:val="22"/>
            <w:szCs w:val="22"/>
            <w:lang w:val="en-US"/>
            <w:rPrChange w:id="81" w:author="Compte Microsoft" w:date="2024-03-29T09:42:00Z">
              <w:rPr>
                <w:lang w:eastAsia="fr-FR"/>
              </w:rPr>
            </w:rPrChange>
          </w:rPr>
          <w:t>need</w:t>
        </w:r>
        <w:proofErr w:type="spellEnd"/>
        <w:r w:rsidR="001B0AC8" w:rsidRPr="001B0AC8">
          <w:rPr>
            <w:rFonts w:asciiTheme="minorHAnsi" w:eastAsiaTheme="minorHAnsi" w:hAnsiTheme="minorHAnsi" w:cstheme="minorBidi"/>
            <w:sz w:val="22"/>
            <w:szCs w:val="22"/>
            <w:lang w:val="en-US"/>
            <w:rPrChange w:id="82" w:author="Compte Microsoft" w:date="2024-03-29T09:42:00Z">
              <w:rPr>
                <w:lang w:eastAsia="fr-FR"/>
              </w:rPr>
            </w:rPrChange>
          </w:rPr>
          <w:t xml:space="preserve"> to call</w:t>
        </w:r>
        <w:r w:rsidR="001B0AC8">
          <w:t xml:space="preserve"> </w:t>
        </w:r>
        <w:proofErr w:type="spellStart"/>
        <w:r w:rsidR="001B0AC8">
          <w:rPr>
            <w:rFonts w:ascii="Lucida Console" w:hAnsi="Lucida Console"/>
            <w:color w:val="080808"/>
          </w:rPr>
          <w:t>app</w:t>
        </w:r>
        <w:proofErr w:type="spellEnd"/>
        <w:r w:rsidR="001B0AC8">
          <w:rPr>
            <w:rFonts w:ascii="Lucida Console" w:hAnsi="Lucida Console"/>
            <w:color w:val="080808"/>
          </w:rPr>
          <w:t xml:space="preserve"> = </w:t>
        </w:r>
        <w:proofErr w:type="spellStart"/>
        <w:proofErr w:type="gramStart"/>
        <w:r w:rsidR="001B0AC8">
          <w:rPr>
            <w:rFonts w:ascii="Lucida Console" w:hAnsi="Lucida Console"/>
            <w:color w:val="080808"/>
          </w:rPr>
          <w:t>QApplication</w:t>
        </w:r>
        <w:proofErr w:type="spellEnd"/>
        <w:r w:rsidR="001B0AC8">
          <w:rPr>
            <w:rFonts w:ascii="Lucida Console" w:hAnsi="Lucida Console"/>
            <w:color w:val="080808"/>
          </w:rPr>
          <w:t>(</w:t>
        </w:r>
        <w:proofErr w:type="spellStart"/>
        <w:proofErr w:type="gramEnd"/>
        <w:r w:rsidR="001B0AC8">
          <w:rPr>
            <w:rFonts w:ascii="Lucida Console" w:hAnsi="Lucida Console"/>
            <w:color w:val="080808"/>
          </w:rPr>
          <w:t>sys.argv</w:t>
        </w:r>
        <w:proofErr w:type="spellEnd"/>
        <w:r w:rsidR="001B0AC8">
          <w:rPr>
            <w:rFonts w:ascii="Lucida Console" w:hAnsi="Lucida Console"/>
            <w:color w:val="080808"/>
          </w:rPr>
          <w:t>)</w:t>
        </w:r>
      </w:ins>
      <w:ins w:id="83" w:author="Compte Microsoft" w:date="2024-03-29T09:42:00Z">
        <w:r w:rsidR="001B0AC8">
          <w:rPr>
            <w:rFonts w:ascii="Lucida Console" w:hAnsi="Lucida Console"/>
            <w:color w:val="080808"/>
          </w:rPr>
          <w:t xml:space="preserve"> </w:t>
        </w:r>
        <w:r w:rsidR="001B0AC8">
          <w:rPr>
            <w:rFonts w:asciiTheme="minorHAnsi" w:eastAsiaTheme="minorHAnsi" w:hAnsiTheme="minorHAnsi" w:cstheme="minorBidi"/>
            <w:sz w:val="22"/>
            <w:szCs w:val="22"/>
            <w:lang w:val="en-US"/>
            <w:rPrChange w:id="84" w:author="Compte Microsoft" w:date="2024-03-29T09:42:00Z">
              <w:rPr/>
            </w:rPrChange>
          </w:rPr>
          <w:t>before c</w:t>
        </w:r>
        <w:r w:rsidR="001B0AC8">
          <w:rPr>
            <w:rFonts w:asciiTheme="minorHAnsi" w:eastAsiaTheme="minorHAnsi" w:hAnsiTheme="minorHAnsi" w:cstheme="minorBidi"/>
            <w:sz w:val="22"/>
            <w:szCs w:val="22"/>
            <w:lang w:val="en-US"/>
          </w:rPr>
          <w:t xml:space="preserve">alling the visualization functions. </w:t>
        </w:r>
      </w:ins>
      <w:ins w:id="85" w:author="Compte Microsoft" w:date="2024-03-29T09:44:00Z">
        <w:r w:rsidR="001B0AC8">
          <w:rPr>
            <w:rFonts w:asciiTheme="minorHAnsi" w:eastAsiaTheme="minorHAnsi" w:hAnsiTheme="minorHAnsi" w:cstheme="minorBidi"/>
            <w:sz w:val="22"/>
            <w:szCs w:val="22"/>
            <w:lang w:val="en-US"/>
          </w:rPr>
          <w:t xml:space="preserve">Then, the </w:t>
        </w:r>
      </w:ins>
      <w:del w:id="86" w:author="Compte Microsoft" w:date="2024-03-29T09:41:00Z">
        <w:r w:rsidRPr="001B0AC8" w:rsidDel="001B0AC8">
          <w:rPr>
            <w:rFonts w:asciiTheme="minorHAnsi" w:eastAsiaTheme="minorHAnsi" w:hAnsiTheme="minorHAnsi" w:cstheme="minorBidi"/>
            <w:sz w:val="22"/>
            <w:szCs w:val="22"/>
            <w:lang w:val="en-US"/>
            <w:rPrChange w:id="87" w:author="Compte Microsoft" w:date="2024-03-29T09:43:00Z">
              <w:rPr>
                <w:rFonts w:ascii="Consolas" w:eastAsia="Times New Roman" w:hAnsi="Consolas" w:cs="Times New Roman"/>
                <w:color w:val="000000"/>
                <w:sz w:val="21"/>
                <w:szCs w:val="21"/>
                <w:lang w:eastAsia="fr-FR"/>
              </w:rPr>
            </w:rPrChange>
          </w:rPr>
          <w:delText xml:space="preserve">QApplication() </w:delText>
        </w:r>
      </w:del>
      <w:del w:id="88" w:author="Compte Microsoft" w:date="2024-03-29T09:43:00Z">
        <w:r w:rsidRPr="001B0AC8" w:rsidDel="001B0AC8">
          <w:rPr>
            <w:rFonts w:asciiTheme="minorHAnsi" w:eastAsiaTheme="minorHAnsi" w:hAnsiTheme="minorHAnsi" w:cstheme="minorBidi"/>
            <w:sz w:val="22"/>
            <w:szCs w:val="22"/>
            <w:lang w:val="en-US"/>
            <w:rPrChange w:id="89" w:author="Compte Microsoft" w:date="2024-03-29T09:43:00Z">
              <w:rPr/>
            </w:rPrChange>
          </w:rPr>
          <w:delText xml:space="preserve">module from </w:delText>
        </w:r>
      </w:del>
      <w:del w:id="90" w:author="Compte Microsoft" w:date="2024-03-29T09:40:00Z">
        <w:r w:rsidRPr="001B0AC8" w:rsidDel="001B0AC8">
          <w:rPr>
            <w:rFonts w:asciiTheme="minorHAnsi" w:eastAsiaTheme="minorHAnsi" w:hAnsiTheme="minorHAnsi" w:cstheme="minorBidi"/>
            <w:sz w:val="22"/>
            <w:szCs w:val="22"/>
            <w:lang w:val="en-US"/>
            <w:rPrChange w:id="91" w:author="Compte Microsoft" w:date="2024-03-29T09:43:00Z">
              <w:rPr>
                <w:rFonts w:ascii="Consolas" w:eastAsia="Times New Roman" w:hAnsi="Consolas" w:cs="Times New Roman"/>
                <w:color w:val="000000"/>
                <w:sz w:val="21"/>
                <w:szCs w:val="21"/>
                <w:lang w:eastAsia="fr-FR"/>
              </w:rPr>
            </w:rPrChange>
          </w:rPr>
          <w:delText xml:space="preserve">PyQt6.QtWidgets for the visualization </w:delText>
        </w:r>
      </w:del>
      <w:del w:id="92" w:author="Compte Microsoft" w:date="2024-03-29T09:43:00Z">
        <w:r w:rsidRPr="001B0AC8" w:rsidDel="001B0AC8">
          <w:rPr>
            <w:rFonts w:asciiTheme="minorHAnsi" w:eastAsiaTheme="minorHAnsi" w:hAnsiTheme="minorHAnsi" w:cstheme="minorBidi"/>
            <w:sz w:val="22"/>
            <w:szCs w:val="22"/>
            <w:lang w:val="en-US"/>
            <w:rPrChange w:id="93" w:author="Compte Microsoft" w:date="2024-03-29T09:43:00Z">
              <w:rPr>
                <w:lang w:eastAsia="fr-FR"/>
              </w:rPr>
            </w:rPrChange>
          </w:rPr>
          <w:delText xml:space="preserve">of the simulation results. </w:delText>
        </w:r>
      </w:del>
      <w:del w:id="94" w:author="Compte Microsoft" w:date="2024-03-29T09:44:00Z">
        <w:r w:rsidRPr="001B0AC8" w:rsidDel="001B0AC8">
          <w:rPr>
            <w:rFonts w:asciiTheme="minorHAnsi" w:eastAsiaTheme="minorHAnsi" w:hAnsiTheme="minorHAnsi" w:cstheme="minorBidi"/>
            <w:sz w:val="22"/>
            <w:szCs w:val="22"/>
            <w:lang w:val="en-US"/>
            <w:rPrChange w:id="95" w:author="Compte Microsoft" w:date="2024-03-29T09:43:00Z">
              <w:rPr>
                <w:lang w:eastAsia="fr-FR"/>
              </w:rPr>
            </w:rPrChange>
          </w:rPr>
          <w:delText>U</w:delText>
        </w:r>
      </w:del>
      <w:ins w:id="96" w:author="Compte Microsoft" w:date="2024-03-29T09:44:00Z">
        <w:r w:rsidR="001B0AC8">
          <w:rPr>
            <w:rFonts w:asciiTheme="minorHAnsi" w:eastAsiaTheme="minorHAnsi" w:hAnsiTheme="minorHAnsi" w:cstheme="minorBidi"/>
            <w:sz w:val="22"/>
            <w:szCs w:val="22"/>
            <w:lang w:val="en-US"/>
          </w:rPr>
          <w:t>u</w:t>
        </w:r>
      </w:ins>
      <w:r w:rsidRPr="001B0AC8">
        <w:rPr>
          <w:rFonts w:asciiTheme="minorHAnsi" w:eastAsiaTheme="minorHAnsi" w:hAnsiTheme="minorHAnsi" w:cstheme="minorBidi"/>
          <w:sz w:val="22"/>
          <w:szCs w:val="22"/>
          <w:lang w:val="en-US"/>
          <w:rPrChange w:id="97" w:author="Compte Microsoft" w:date="2024-03-29T09:43:00Z">
            <w:rPr>
              <w:lang w:eastAsia="fr-FR"/>
            </w:rPr>
          </w:rPrChange>
        </w:rPr>
        <w:t xml:space="preserve">ser </w:t>
      </w:r>
      <w:del w:id="98" w:author="Compte Microsoft" w:date="2024-03-29T09:44:00Z">
        <w:r w:rsidRPr="001B0AC8" w:rsidDel="001B0AC8">
          <w:rPr>
            <w:rFonts w:asciiTheme="minorHAnsi" w:eastAsiaTheme="minorHAnsi" w:hAnsiTheme="minorHAnsi" w:cstheme="minorBidi"/>
            <w:sz w:val="22"/>
            <w:szCs w:val="22"/>
            <w:lang w:val="en-US"/>
            <w:rPrChange w:id="99" w:author="Compte Microsoft" w:date="2024-03-29T09:43:00Z">
              <w:rPr>
                <w:lang w:eastAsia="fr-FR"/>
              </w:rPr>
            </w:rPrChange>
          </w:rPr>
          <w:delText>should create an application</w:delText>
        </w:r>
        <w:r w:rsidR="00293BB9" w:rsidRPr="001B0AC8" w:rsidDel="001B0AC8">
          <w:rPr>
            <w:rFonts w:asciiTheme="minorHAnsi" w:eastAsiaTheme="minorHAnsi" w:hAnsiTheme="minorHAnsi" w:cstheme="minorBidi"/>
            <w:sz w:val="22"/>
            <w:szCs w:val="22"/>
            <w:lang w:val="en-US"/>
            <w:rPrChange w:id="100" w:author="Compte Microsoft" w:date="2024-03-29T09:43:00Z">
              <w:rPr>
                <w:lang w:eastAsia="fr-FR"/>
              </w:rPr>
            </w:rPrChange>
          </w:rPr>
          <w:delText xml:space="preserve"> before defining the plots to be visualized</w:delText>
        </w:r>
        <w:r w:rsidRPr="001B0AC8" w:rsidDel="001B0AC8">
          <w:rPr>
            <w:rFonts w:asciiTheme="minorHAnsi" w:eastAsiaTheme="minorHAnsi" w:hAnsiTheme="minorHAnsi" w:cstheme="minorBidi"/>
            <w:sz w:val="22"/>
            <w:szCs w:val="22"/>
            <w:lang w:val="en-US"/>
            <w:rPrChange w:id="101" w:author="Compte Microsoft" w:date="2024-03-29T09:43:00Z">
              <w:rPr>
                <w:lang w:eastAsia="fr-FR"/>
              </w:rPr>
            </w:rPrChange>
          </w:rPr>
          <w:delText xml:space="preserve"> and </w:delText>
        </w:r>
      </w:del>
      <w:r w:rsidRPr="001B0AC8">
        <w:rPr>
          <w:rFonts w:asciiTheme="minorHAnsi" w:eastAsiaTheme="minorHAnsi" w:hAnsiTheme="minorHAnsi" w:cstheme="minorBidi"/>
          <w:sz w:val="22"/>
          <w:szCs w:val="22"/>
          <w:lang w:val="en-US"/>
          <w:rPrChange w:id="102" w:author="Compte Microsoft" w:date="2024-03-29T09:43:00Z">
            <w:rPr>
              <w:lang w:eastAsia="fr-FR"/>
            </w:rPr>
          </w:rPrChange>
        </w:rPr>
        <w:t>call</w:t>
      </w:r>
      <w:ins w:id="103" w:author="Compte Microsoft" w:date="2024-03-29T09:44:00Z">
        <w:r w:rsidR="001B0AC8">
          <w:rPr>
            <w:rFonts w:asciiTheme="minorHAnsi" w:eastAsiaTheme="minorHAnsi" w:hAnsiTheme="minorHAnsi" w:cstheme="minorBidi"/>
            <w:sz w:val="22"/>
            <w:szCs w:val="22"/>
            <w:lang w:val="en-US"/>
          </w:rPr>
          <w:t>s</w:t>
        </w:r>
      </w:ins>
      <w:r w:rsidRPr="001B0AC8">
        <w:rPr>
          <w:rFonts w:asciiTheme="minorHAnsi" w:eastAsiaTheme="minorHAnsi" w:hAnsiTheme="minorHAnsi" w:cstheme="minorBidi"/>
          <w:sz w:val="22"/>
          <w:szCs w:val="22"/>
          <w:lang w:val="en-US"/>
          <w:rPrChange w:id="104" w:author="Compte Microsoft" w:date="2024-03-29T09:43:00Z">
            <w:rPr>
              <w:lang w:eastAsia="fr-FR"/>
            </w:rPr>
          </w:rPrChange>
        </w:rPr>
        <w:t xml:space="preserve"> the </w:t>
      </w:r>
      <w:proofErr w:type="spellStart"/>
      <w:proofErr w:type="gramStart"/>
      <w:r>
        <w:t>sys.ex</w:t>
      </w:r>
      <w:ins w:id="105" w:author="Compte Microsoft" w:date="2024-03-29T09:43:00Z">
        <w:r w:rsidR="001B0AC8">
          <w:t>i</w:t>
        </w:r>
      </w:ins>
      <w:r>
        <w:t>t</w:t>
      </w:r>
      <w:proofErr w:type="spellEnd"/>
      <w:r>
        <w:t>(</w:t>
      </w:r>
      <w:proofErr w:type="spellStart"/>
      <w:proofErr w:type="gramEnd"/>
      <w:ins w:id="106" w:author="Compte Microsoft" w:date="2024-03-29T09:43:00Z">
        <w:r w:rsidR="001B0AC8">
          <w:t>app.exec</w:t>
        </w:r>
        <w:proofErr w:type="spellEnd"/>
        <w:r w:rsidR="001B0AC8">
          <w:t>()</w:t>
        </w:r>
      </w:ins>
      <w:r>
        <w:t xml:space="preserve">) </w:t>
      </w:r>
      <w:ins w:id="107" w:author="Compte Microsoft" w:date="2024-03-29T09:45:00Z">
        <w:r w:rsidR="001B0AC8">
          <w:rPr>
            <w:rFonts w:asciiTheme="minorHAnsi" w:eastAsiaTheme="minorHAnsi" w:hAnsiTheme="minorHAnsi" w:cstheme="minorBidi"/>
            <w:sz w:val="22"/>
            <w:szCs w:val="22"/>
            <w:lang w:val="en-US"/>
          </w:rPr>
          <w:t>after all visualization function definitions</w:t>
        </w:r>
      </w:ins>
      <w:del w:id="108" w:author="Compte Microsoft" w:date="2024-03-29T09:45:00Z">
        <w:r w:rsidRPr="001B0AC8" w:rsidDel="001B0AC8">
          <w:rPr>
            <w:rFonts w:asciiTheme="minorHAnsi" w:eastAsiaTheme="minorHAnsi" w:hAnsiTheme="minorHAnsi" w:cstheme="minorBidi"/>
            <w:sz w:val="22"/>
            <w:szCs w:val="22"/>
            <w:lang w:val="en-US"/>
            <w:rPrChange w:id="109" w:author="Compte Microsoft" w:date="2024-03-29T09:43:00Z">
              <w:rPr>
                <w:lang w:eastAsia="fr-FR"/>
              </w:rPr>
            </w:rPrChange>
          </w:rPr>
          <w:delText xml:space="preserve">function after defining </w:delText>
        </w:r>
        <w:r w:rsidR="00293BB9" w:rsidRPr="001B0AC8" w:rsidDel="001B0AC8">
          <w:rPr>
            <w:rFonts w:asciiTheme="minorHAnsi" w:eastAsiaTheme="minorHAnsi" w:hAnsiTheme="minorHAnsi" w:cstheme="minorBidi"/>
            <w:sz w:val="22"/>
            <w:szCs w:val="22"/>
            <w:lang w:val="en-US"/>
            <w:rPrChange w:id="110" w:author="Compte Microsoft" w:date="2024-03-29T09:43:00Z">
              <w:rPr>
                <w:lang w:eastAsia="fr-FR"/>
              </w:rPr>
            </w:rPrChange>
          </w:rPr>
          <w:delText>the</w:delText>
        </w:r>
      </w:del>
      <w:del w:id="111" w:author="Compte Microsoft" w:date="2024-03-29T09:44:00Z">
        <w:r w:rsidR="00293BB9" w:rsidRPr="001B0AC8" w:rsidDel="001B0AC8">
          <w:rPr>
            <w:rFonts w:asciiTheme="minorHAnsi" w:eastAsiaTheme="minorHAnsi" w:hAnsiTheme="minorHAnsi" w:cstheme="minorBidi"/>
            <w:sz w:val="22"/>
            <w:szCs w:val="22"/>
            <w:lang w:val="en-US"/>
            <w:rPrChange w:id="112" w:author="Compte Microsoft" w:date="2024-03-29T09:43:00Z">
              <w:rPr>
                <w:lang w:eastAsia="fr-FR"/>
              </w:rPr>
            </w:rPrChange>
          </w:rPr>
          <w:delText>m</w:delText>
        </w:r>
      </w:del>
      <w:r w:rsidR="00293BB9" w:rsidRPr="001B0AC8">
        <w:rPr>
          <w:rFonts w:asciiTheme="minorHAnsi" w:eastAsiaTheme="minorHAnsi" w:hAnsiTheme="minorHAnsi" w:cstheme="minorBidi"/>
          <w:sz w:val="22"/>
          <w:szCs w:val="22"/>
          <w:lang w:val="en-US"/>
          <w:rPrChange w:id="113" w:author="Compte Microsoft" w:date="2024-03-29T09:43:00Z">
            <w:rPr>
              <w:lang w:eastAsia="fr-FR"/>
            </w:rPr>
          </w:rPrChange>
        </w:rPr>
        <w:t>.</w:t>
      </w:r>
    </w:p>
    <w:p w14:paraId="56C8CF8C" w14:textId="77777777" w:rsidR="00C04C17" w:rsidRDefault="00C04C17" w:rsidP="00D129ED">
      <w:pPr>
        <w:rPr>
          <w:lang w:eastAsia="fr-FR"/>
        </w:rPr>
      </w:pPr>
      <w:proofErr w:type="spellStart"/>
      <w:r>
        <w:rPr>
          <w:lang w:eastAsia="fr-FR"/>
        </w:rPr>
        <w:t>NeoNMM</w:t>
      </w:r>
      <w:proofErr w:type="spellEnd"/>
      <w:r>
        <w:rPr>
          <w:lang w:eastAsia="fr-FR"/>
        </w:rPr>
        <w:t xml:space="preserve"> incorporates different modules for different visualization purposes</w:t>
      </w:r>
      <w:r w:rsidR="00693848">
        <w:rPr>
          <w:lang w:eastAsia="fr-FR"/>
        </w:rPr>
        <w:t xml:space="preserve"> as explained in the subsequent </w:t>
      </w:r>
      <w:r w:rsidR="00002D0B">
        <w:rPr>
          <w:lang w:eastAsia="fr-FR"/>
        </w:rPr>
        <w:t>subsections</w:t>
      </w:r>
      <w:r w:rsidR="00693848">
        <w:rPr>
          <w:lang w:eastAsia="fr-FR"/>
        </w:rPr>
        <w:t>.</w:t>
      </w:r>
      <w:r>
        <w:rPr>
          <w:lang w:eastAsia="fr-FR"/>
        </w:rPr>
        <w:t xml:space="preserve"> </w:t>
      </w:r>
    </w:p>
    <w:p w14:paraId="70CF0260" w14:textId="77777777" w:rsidR="00355E1D" w:rsidRDefault="00355E1D" w:rsidP="00355E1D">
      <w:pPr>
        <w:pStyle w:val="Titre3"/>
        <w:rPr>
          <w:lang w:eastAsia="fr-FR"/>
        </w:rPr>
      </w:pPr>
      <w:bookmarkStart w:id="114" w:name="_Toc162529153"/>
      <w:r>
        <w:rPr>
          <w:lang w:eastAsia="fr-FR"/>
        </w:rPr>
        <w:t xml:space="preserve">Module </w:t>
      </w:r>
      <w:proofErr w:type="spellStart"/>
      <w:r>
        <w:rPr>
          <w:lang w:eastAsia="fr-FR"/>
        </w:rPr>
        <w:t>EEG_Viewer</w:t>
      </w:r>
      <w:bookmarkEnd w:id="114"/>
      <w:proofErr w:type="spellEnd"/>
    </w:p>
    <w:p w14:paraId="509B18E1" w14:textId="77777777" w:rsidR="00D129ED" w:rsidRDefault="00D129ED" w:rsidP="007A7612">
      <w:pPr>
        <w:rPr>
          <w:lang w:eastAsia="fr-FR"/>
        </w:rPr>
      </w:pPr>
      <w:r>
        <w:rPr>
          <w:lang w:eastAsia="fr-FR"/>
        </w:rPr>
        <w:t>An axis created by the modul</w:t>
      </w:r>
      <w:r w:rsidR="00C974F9">
        <w:rPr>
          <w:lang w:eastAsia="fr-FR"/>
        </w:rPr>
        <w:t>e</w:t>
      </w:r>
      <w:r>
        <w:rPr>
          <w:lang w:eastAsia="fr-FR"/>
        </w:rPr>
        <w:t xml:space="preserve"> </w:t>
      </w:r>
      <w:proofErr w:type="spellStart"/>
      <w:r>
        <w:rPr>
          <w:lang w:eastAsia="fr-FR"/>
        </w:rPr>
        <w:t>EEG_</w:t>
      </w:r>
      <w:proofErr w:type="gramStart"/>
      <w:r>
        <w:rPr>
          <w:lang w:eastAsia="fr-FR"/>
        </w:rPr>
        <w:t>Viewer</w:t>
      </w:r>
      <w:proofErr w:type="spellEnd"/>
      <w:r>
        <w:rPr>
          <w:lang w:eastAsia="fr-FR"/>
        </w:rPr>
        <w:t>(</w:t>
      </w:r>
      <w:proofErr w:type="gramEnd"/>
      <w:r>
        <w:rPr>
          <w:lang w:eastAsia="fr-FR"/>
        </w:rPr>
        <w:t xml:space="preserve">) </w:t>
      </w:r>
      <w:r w:rsidR="000D5A87">
        <w:rPr>
          <w:lang w:eastAsia="fr-FR"/>
        </w:rPr>
        <w:t>visualizes</w:t>
      </w:r>
      <w:r w:rsidR="00C974F9">
        <w:rPr>
          <w:lang w:eastAsia="fr-FR"/>
        </w:rPr>
        <w:t xml:space="preserve"> the time</w:t>
      </w:r>
      <w:r w:rsidR="00A1424A">
        <w:rPr>
          <w:lang w:eastAsia="fr-FR"/>
        </w:rPr>
        <w:t xml:space="preserve"> series of LFP and EEG signals, as exemplified for the LFP </w:t>
      </w:r>
      <w:r w:rsidR="000806D3">
        <w:rPr>
          <w:lang w:eastAsia="fr-FR"/>
        </w:rPr>
        <w:t xml:space="preserve">in </w:t>
      </w:r>
      <w:r w:rsidR="000806D3">
        <w:rPr>
          <w:lang w:eastAsia="fr-FR"/>
        </w:rPr>
        <w:fldChar w:fldCharType="begin"/>
      </w:r>
      <w:r w:rsidR="000806D3">
        <w:rPr>
          <w:lang w:eastAsia="fr-FR"/>
        </w:rPr>
        <w:instrText xml:space="preserve"> REF _Ref162354936 \h </w:instrText>
      </w:r>
      <w:r w:rsidR="000806D3">
        <w:rPr>
          <w:lang w:eastAsia="fr-FR"/>
        </w:rPr>
      </w:r>
      <w:r w:rsidR="000806D3">
        <w:rPr>
          <w:lang w:eastAsia="fr-FR"/>
        </w:rPr>
        <w:fldChar w:fldCharType="separate"/>
      </w:r>
      <w:r w:rsidR="00885F2A">
        <w:t xml:space="preserve">Figure </w:t>
      </w:r>
      <w:r w:rsidR="00885F2A">
        <w:rPr>
          <w:noProof/>
        </w:rPr>
        <w:t>8</w:t>
      </w:r>
      <w:r w:rsidR="000806D3">
        <w:rPr>
          <w:lang w:eastAsia="fr-FR"/>
        </w:rPr>
        <w:fldChar w:fldCharType="end"/>
      </w:r>
      <w:r w:rsidR="000806D3">
        <w:rPr>
          <w:lang w:eastAsia="fr-FR"/>
        </w:rPr>
        <w:t>.</w:t>
      </w:r>
    </w:p>
    <w:p w14:paraId="69166141" w14:textId="77777777" w:rsidR="000806D3" w:rsidRDefault="00B121CD" w:rsidP="000806D3">
      <w:pPr>
        <w:keepNext/>
      </w:pPr>
      <w:r>
        <w:rPr>
          <w:noProof/>
          <w:lang w:val="fr-FR" w:eastAsia="fr-FR"/>
        </w:rPr>
        <w:drawing>
          <wp:inline distT="0" distB="0" distL="0" distR="0" wp14:anchorId="2E09E982" wp14:editId="4D4FE1F0">
            <wp:extent cx="3800475" cy="75247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0475" cy="752475"/>
                    </a:xfrm>
                    <a:prstGeom prst="rect">
                      <a:avLst/>
                    </a:prstGeom>
                  </pic:spPr>
                </pic:pic>
              </a:graphicData>
            </a:graphic>
          </wp:inline>
        </w:drawing>
      </w:r>
    </w:p>
    <w:p w14:paraId="1A9DDB93" w14:textId="77777777" w:rsidR="00773432" w:rsidRDefault="000806D3" w:rsidP="000806D3">
      <w:pPr>
        <w:pStyle w:val="Lgende"/>
        <w:rPr>
          <w:lang w:eastAsia="fr-FR"/>
        </w:rPr>
      </w:pPr>
      <w:bookmarkStart w:id="115" w:name="_Ref162354936"/>
      <w:r>
        <w:t xml:space="preserve">Figure </w:t>
      </w:r>
      <w:r>
        <w:fldChar w:fldCharType="begin"/>
      </w:r>
      <w:r>
        <w:instrText xml:space="preserve"> SEQ Figure \* ARABIC </w:instrText>
      </w:r>
      <w:r>
        <w:fldChar w:fldCharType="separate"/>
      </w:r>
      <w:r w:rsidR="00885F2A">
        <w:rPr>
          <w:noProof/>
        </w:rPr>
        <w:t>8</w:t>
      </w:r>
      <w:r>
        <w:fldChar w:fldCharType="end"/>
      </w:r>
      <w:bookmarkEnd w:id="115"/>
      <w:r>
        <w:t xml:space="preserve">. Calling </w:t>
      </w:r>
      <w:proofErr w:type="spellStart"/>
      <w:r>
        <w:t>EEG_Viewer</w:t>
      </w:r>
      <w:proofErr w:type="spellEnd"/>
      <w:r>
        <w:t xml:space="preserve"> for</w:t>
      </w:r>
      <w:r w:rsidR="004971E9">
        <w:t xml:space="preserve"> the</w:t>
      </w:r>
      <w:r>
        <w:t xml:space="preserve"> time series visualization.</w:t>
      </w:r>
    </w:p>
    <w:p w14:paraId="34FD4B87" w14:textId="77777777" w:rsidR="00A1424A" w:rsidRDefault="00A1424A" w:rsidP="007A7612">
      <w:pPr>
        <w:rPr>
          <w:rFonts w:ascii="Consolas" w:eastAsia="Times New Roman" w:hAnsi="Consolas" w:cs="Times New Roman"/>
          <w:color w:val="000000"/>
          <w:sz w:val="21"/>
          <w:szCs w:val="21"/>
          <w:lang w:eastAsia="fr-FR"/>
        </w:rPr>
      </w:pPr>
      <w:r>
        <w:rPr>
          <w:lang w:eastAsia="fr-FR"/>
        </w:rPr>
        <w:t xml:space="preserve">In this example, a class </w:t>
      </w:r>
      <w:del w:id="116" w:author="Compte Microsoft" w:date="2024-03-29T09:46:00Z">
        <w:r w:rsidDel="001B0AC8">
          <w:rPr>
            <w:lang w:eastAsia="fr-FR"/>
          </w:rPr>
          <w:delText xml:space="preserve">called </w:delText>
        </w:r>
      </w:del>
      <w:r>
        <w:rPr>
          <w:lang w:eastAsia="fr-FR"/>
        </w:rPr>
        <w:t>“</w:t>
      </w:r>
      <w:proofErr w:type="spellStart"/>
      <w:ins w:id="117" w:author="Compte Microsoft" w:date="2024-03-29T09:46:00Z">
        <w:r w:rsidR="001B0AC8">
          <w:rPr>
            <w:lang w:eastAsia="fr-FR"/>
          </w:rPr>
          <w:t>EEG_viewer</w:t>
        </w:r>
      </w:ins>
      <w:proofErr w:type="spellEnd"/>
      <w:del w:id="118" w:author="Compte Microsoft" w:date="2024-03-29T09:46:00Z">
        <w:r w:rsidDel="001B0AC8">
          <w:rPr>
            <w:lang w:eastAsia="fr-FR"/>
          </w:rPr>
          <w:delText>ex</w:delText>
        </w:r>
      </w:del>
      <w:r>
        <w:rPr>
          <w:lang w:eastAsia="fr-FR"/>
        </w:rPr>
        <w:t xml:space="preserve">” is </w:t>
      </w:r>
      <w:del w:id="119" w:author="Compte Microsoft" w:date="2024-03-29T09:46:00Z">
        <w:r w:rsidDel="001B0AC8">
          <w:rPr>
            <w:lang w:eastAsia="fr-FR"/>
          </w:rPr>
          <w:delText>created</w:delText>
        </w:r>
      </w:del>
      <w:ins w:id="120" w:author="Compte Microsoft" w:date="2024-03-29T09:46:00Z">
        <w:r w:rsidR="00756342">
          <w:rPr>
            <w:lang w:eastAsia="fr-FR"/>
          </w:rPr>
          <w:t>instantiated</w:t>
        </w:r>
        <w:r w:rsidR="001B0AC8">
          <w:rPr>
            <w:lang w:eastAsia="fr-FR"/>
          </w:rPr>
          <w:t xml:space="preserve"> and</w:t>
        </w:r>
        <w:r w:rsidR="001B0AC8" w:rsidRPr="001B0AC8">
          <w:rPr>
            <w:lang w:eastAsia="fr-FR"/>
          </w:rPr>
          <w:t xml:space="preserve"> </w:t>
        </w:r>
        <w:r w:rsidR="001B0AC8">
          <w:rPr>
            <w:lang w:eastAsia="fr-FR"/>
          </w:rPr>
          <w:t>called “ex”</w:t>
        </w:r>
      </w:ins>
      <w:r>
        <w:rPr>
          <w:lang w:eastAsia="fr-FR"/>
        </w:rPr>
        <w:t xml:space="preserve">. The window title is set to “LFPs” with the function </w:t>
      </w:r>
      <w:proofErr w:type="spellStart"/>
      <w:proofErr w:type="gramStart"/>
      <w:r w:rsidRPr="00A1424A">
        <w:rPr>
          <w:rFonts w:ascii="Consolas" w:eastAsia="Times New Roman" w:hAnsi="Consolas" w:cs="Times New Roman"/>
          <w:color w:val="000000"/>
          <w:sz w:val="21"/>
          <w:szCs w:val="21"/>
          <w:lang w:eastAsia="fr-FR"/>
        </w:rPr>
        <w:t>setWindowTitle</w:t>
      </w:r>
      <w:proofErr w:type="spellEnd"/>
      <w:r>
        <w:rPr>
          <w:rFonts w:ascii="Consolas" w:eastAsia="Times New Roman" w:hAnsi="Consolas" w:cs="Times New Roman"/>
          <w:color w:val="000000"/>
          <w:sz w:val="21"/>
          <w:szCs w:val="21"/>
          <w:lang w:eastAsia="fr-FR"/>
        </w:rPr>
        <w:t>(</w:t>
      </w:r>
      <w:proofErr w:type="gramEnd"/>
      <w:r>
        <w:rPr>
          <w:rFonts w:ascii="Consolas" w:eastAsia="Times New Roman" w:hAnsi="Consolas" w:cs="Times New Roman"/>
          <w:color w:val="000000"/>
          <w:sz w:val="21"/>
          <w:szCs w:val="21"/>
          <w:lang w:eastAsia="fr-FR"/>
        </w:rPr>
        <w:t>)</w:t>
      </w:r>
      <w:r>
        <w:rPr>
          <w:lang w:eastAsia="fr-FR"/>
        </w:rPr>
        <w:t>. The signal (LFP), line colors (</w:t>
      </w:r>
      <w:proofErr w:type="spellStart"/>
      <w:r>
        <w:rPr>
          <w:rFonts w:ascii="Consolas" w:eastAsia="Times New Roman" w:hAnsi="Consolas" w:cs="Times New Roman"/>
          <w:color w:val="000000"/>
          <w:sz w:val="21"/>
          <w:szCs w:val="21"/>
          <w:lang w:eastAsia="fr-FR"/>
        </w:rPr>
        <w:t>Model.popColor</w:t>
      </w:r>
      <w:proofErr w:type="spellEnd"/>
      <w:r>
        <w:rPr>
          <w:rFonts w:ascii="Consolas" w:eastAsia="Times New Roman" w:hAnsi="Consolas" w:cs="Times New Roman"/>
          <w:color w:val="000000"/>
          <w:sz w:val="21"/>
          <w:szCs w:val="21"/>
          <w:lang w:eastAsia="fr-FR"/>
        </w:rPr>
        <w:t>)</w:t>
      </w:r>
      <w:r>
        <w:rPr>
          <w:lang w:eastAsia="fr-FR"/>
        </w:rPr>
        <w:t>, signal names (</w:t>
      </w:r>
      <w:proofErr w:type="spellStart"/>
      <w:r w:rsidRPr="00A1424A">
        <w:rPr>
          <w:rFonts w:ascii="Consolas" w:eastAsia="Times New Roman" w:hAnsi="Consolas" w:cs="Times New Roman"/>
          <w:color w:val="000000"/>
          <w:sz w:val="21"/>
          <w:szCs w:val="21"/>
          <w:lang w:eastAsia="fr-FR"/>
        </w:rPr>
        <w:t>Model.popName</w:t>
      </w:r>
      <w:proofErr w:type="spellEnd"/>
      <w:r>
        <w:rPr>
          <w:lang w:eastAsia="fr-FR"/>
        </w:rPr>
        <w:t>) and time points (</w:t>
      </w:r>
      <w:proofErr w:type="spellStart"/>
      <w:r>
        <w:rPr>
          <w:lang w:eastAsia="fr-FR"/>
        </w:rPr>
        <w:t>tp</w:t>
      </w:r>
      <w:proofErr w:type="spellEnd"/>
      <w:r>
        <w:rPr>
          <w:lang w:eastAsia="fr-FR"/>
        </w:rPr>
        <w:t xml:space="preserve">) are passed to the function </w:t>
      </w:r>
      <w:proofErr w:type="gramStart"/>
      <w:r w:rsidRPr="00A1424A">
        <w:rPr>
          <w:rFonts w:ascii="Consolas" w:eastAsia="Times New Roman" w:hAnsi="Consolas" w:cs="Times New Roman"/>
          <w:color w:val="000000"/>
          <w:sz w:val="21"/>
          <w:szCs w:val="21"/>
          <w:lang w:eastAsia="fr-FR"/>
        </w:rPr>
        <w:t>update</w:t>
      </w:r>
      <w:r>
        <w:rPr>
          <w:rFonts w:ascii="Consolas" w:eastAsia="Times New Roman" w:hAnsi="Consolas" w:cs="Times New Roman"/>
          <w:color w:val="000000"/>
          <w:sz w:val="21"/>
          <w:szCs w:val="21"/>
          <w:lang w:eastAsia="fr-FR"/>
        </w:rPr>
        <w:t>(</w:t>
      </w:r>
      <w:proofErr w:type="gramEnd"/>
      <w:r>
        <w:rPr>
          <w:rFonts w:ascii="Consolas" w:eastAsia="Times New Roman" w:hAnsi="Consolas" w:cs="Times New Roman"/>
          <w:color w:val="000000"/>
          <w:sz w:val="21"/>
          <w:szCs w:val="21"/>
          <w:lang w:eastAsia="fr-FR"/>
        </w:rPr>
        <w:t>)</w:t>
      </w:r>
      <w:r>
        <w:rPr>
          <w:lang w:eastAsia="fr-FR"/>
        </w:rPr>
        <w:t xml:space="preserve">. The function </w:t>
      </w:r>
      <w:proofErr w:type="spellStart"/>
      <w:proofErr w:type="gramStart"/>
      <w:r w:rsidRPr="00A1424A">
        <w:rPr>
          <w:rFonts w:ascii="Consolas" w:eastAsia="Times New Roman" w:hAnsi="Consolas" w:cs="Times New Roman"/>
          <w:color w:val="000000"/>
          <w:sz w:val="21"/>
          <w:szCs w:val="21"/>
          <w:lang w:eastAsia="fr-FR"/>
        </w:rPr>
        <w:t>showMaximized</w:t>
      </w:r>
      <w:proofErr w:type="spellEnd"/>
      <w:r>
        <w:rPr>
          <w:rFonts w:ascii="Consolas" w:eastAsia="Times New Roman" w:hAnsi="Consolas" w:cs="Times New Roman"/>
          <w:color w:val="000000"/>
          <w:sz w:val="21"/>
          <w:szCs w:val="21"/>
          <w:lang w:eastAsia="fr-FR"/>
        </w:rPr>
        <w:t>(</w:t>
      </w:r>
      <w:proofErr w:type="gramEnd"/>
      <w:r>
        <w:rPr>
          <w:rFonts w:ascii="Consolas" w:eastAsia="Times New Roman" w:hAnsi="Consolas" w:cs="Times New Roman"/>
          <w:color w:val="000000"/>
          <w:sz w:val="21"/>
          <w:szCs w:val="21"/>
          <w:lang w:eastAsia="fr-FR"/>
        </w:rPr>
        <w:t xml:space="preserve">) </w:t>
      </w:r>
      <w:r w:rsidRPr="00A1424A">
        <w:t>creates a window maximized to the screen size.</w:t>
      </w:r>
      <w:r>
        <w:rPr>
          <w:rFonts w:ascii="Consolas" w:eastAsia="Times New Roman" w:hAnsi="Consolas" w:cs="Times New Roman"/>
          <w:color w:val="000000"/>
          <w:sz w:val="21"/>
          <w:szCs w:val="21"/>
          <w:lang w:eastAsia="fr-FR"/>
        </w:rPr>
        <w:t xml:space="preserve"> </w:t>
      </w:r>
    </w:p>
    <w:p w14:paraId="74474B90" w14:textId="77777777" w:rsidR="00776AF4" w:rsidRDefault="00776AF4" w:rsidP="007A7612">
      <w:pPr>
        <w:rPr>
          <w:lang w:eastAsia="fr-FR"/>
        </w:rPr>
      </w:pPr>
      <w:r>
        <w:rPr>
          <w:lang w:eastAsia="fr-FR"/>
        </w:rPr>
        <w:t>The generated window</w:t>
      </w:r>
      <w:r w:rsidR="00314DE7">
        <w:rPr>
          <w:lang w:eastAsia="fr-FR"/>
        </w:rPr>
        <w:t xml:space="preserve"> (</w:t>
      </w:r>
      <w:r w:rsidR="00314DE7">
        <w:rPr>
          <w:lang w:eastAsia="fr-FR"/>
        </w:rPr>
        <w:fldChar w:fldCharType="begin"/>
      </w:r>
      <w:r w:rsidR="00314DE7">
        <w:rPr>
          <w:lang w:eastAsia="fr-FR"/>
        </w:rPr>
        <w:instrText xml:space="preserve"> REF _Ref162257646 \h </w:instrText>
      </w:r>
      <w:r w:rsidR="00314DE7">
        <w:rPr>
          <w:lang w:eastAsia="fr-FR"/>
        </w:rPr>
      </w:r>
      <w:r w:rsidR="00314DE7">
        <w:rPr>
          <w:lang w:eastAsia="fr-FR"/>
        </w:rPr>
        <w:fldChar w:fldCharType="separate"/>
      </w:r>
      <w:r w:rsidR="00885F2A">
        <w:t xml:space="preserve">Figure </w:t>
      </w:r>
      <w:r w:rsidR="00885F2A">
        <w:rPr>
          <w:noProof/>
        </w:rPr>
        <w:t>9</w:t>
      </w:r>
      <w:r w:rsidR="00314DE7">
        <w:rPr>
          <w:lang w:eastAsia="fr-FR"/>
        </w:rPr>
        <w:fldChar w:fldCharType="end"/>
      </w:r>
      <w:r w:rsidR="00314DE7">
        <w:rPr>
          <w:lang w:eastAsia="fr-FR"/>
        </w:rPr>
        <w:t>)</w:t>
      </w:r>
      <w:r>
        <w:rPr>
          <w:lang w:eastAsia="fr-FR"/>
        </w:rPr>
        <w:t xml:space="preserve"> contains the following options:</w:t>
      </w:r>
    </w:p>
    <w:p w14:paraId="6E2AC520" w14:textId="77777777" w:rsidR="00A01666" w:rsidRDefault="00776AF4" w:rsidP="00776AF4">
      <w:pPr>
        <w:pStyle w:val="Paragraphedeliste"/>
        <w:numPr>
          <w:ilvl w:val="0"/>
          <w:numId w:val="3"/>
        </w:numPr>
        <w:rPr>
          <w:lang w:eastAsia="fr-FR"/>
        </w:rPr>
      </w:pPr>
      <w:r>
        <w:rPr>
          <w:lang w:eastAsia="fr-FR"/>
        </w:rPr>
        <w:t xml:space="preserve">Gain: adjusts signal amplitude </w:t>
      </w:r>
    </w:p>
    <w:p w14:paraId="79D95987" w14:textId="77777777" w:rsidR="00776AF4" w:rsidRDefault="00776AF4" w:rsidP="00776AF4">
      <w:pPr>
        <w:pStyle w:val="Paragraphedeliste"/>
        <w:numPr>
          <w:ilvl w:val="0"/>
          <w:numId w:val="3"/>
        </w:numPr>
        <w:rPr>
          <w:lang w:eastAsia="fr-FR"/>
        </w:rPr>
      </w:pPr>
      <w:r>
        <w:rPr>
          <w:lang w:eastAsia="fr-FR"/>
        </w:rPr>
        <w:t xml:space="preserve">Window: displayed time window </w:t>
      </w:r>
      <w:r w:rsidR="00F745AD">
        <w:rPr>
          <w:lang w:eastAsia="fr-FR"/>
        </w:rPr>
        <w:t>on</w:t>
      </w:r>
      <w:r>
        <w:rPr>
          <w:lang w:eastAsia="fr-FR"/>
        </w:rPr>
        <w:t xml:space="preserve"> one page</w:t>
      </w:r>
    </w:p>
    <w:p w14:paraId="224C8874" w14:textId="77777777" w:rsidR="00776AF4" w:rsidRDefault="00776AF4" w:rsidP="00776AF4">
      <w:pPr>
        <w:pStyle w:val="Paragraphedeliste"/>
        <w:numPr>
          <w:ilvl w:val="0"/>
          <w:numId w:val="3"/>
        </w:numPr>
        <w:rPr>
          <w:lang w:eastAsia="fr-FR"/>
        </w:rPr>
      </w:pPr>
      <w:r>
        <w:rPr>
          <w:lang w:eastAsia="fr-FR"/>
        </w:rPr>
        <w:t>Vertical spacing: vertical distance between the signals</w:t>
      </w:r>
    </w:p>
    <w:p w14:paraId="6D1BA015" w14:textId="77777777" w:rsidR="00776AF4" w:rsidRDefault="00776AF4" w:rsidP="00776AF4">
      <w:pPr>
        <w:pStyle w:val="Paragraphedeliste"/>
        <w:numPr>
          <w:ilvl w:val="0"/>
          <w:numId w:val="3"/>
        </w:numPr>
        <w:rPr>
          <w:ins w:id="121" w:author="Compte Microsoft" w:date="2024-03-29T09:47:00Z"/>
          <w:lang w:eastAsia="fr-FR"/>
        </w:rPr>
      </w:pPr>
      <w:proofErr w:type="spellStart"/>
      <w:r>
        <w:rPr>
          <w:lang w:eastAsia="fr-FR"/>
        </w:rPr>
        <w:t>Linewidth</w:t>
      </w:r>
      <w:proofErr w:type="spellEnd"/>
      <w:r>
        <w:rPr>
          <w:lang w:eastAsia="fr-FR"/>
        </w:rPr>
        <w:t xml:space="preserve">: </w:t>
      </w:r>
      <w:r>
        <w:t>set</w:t>
      </w:r>
      <w:r w:rsidR="00551DFC">
        <w:t>s</w:t>
      </w:r>
      <w:r>
        <w:t xml:space="preserve"> the </w:t>
      </w:r>
      <w:r w:rsidR="00551DFC">
        <w:t>line width in points</w:t>
      </w:r>
    </w:p>
    <w:p w14:paraId="57D92C94" w14:textId="77777777" w:rsidR="00756342" w:rsidRDefault="00756342" w:rsidP="00756342">
      <w:pPr>
        <w:rPr>
          <w:lang w:eastAsia="fr-FR"/>
        </w:rPr>
        <w:pPrChange w:id="122" w:author="Compte Microsoft" w:date="2024-03-29T09:47:00Z">
          <w:pPr>
            <w:pStyle w:val="Paragraphedeliste"/>
            <w:numPr>
              <w:numId w:val="3"/>
            </w:numPr>
            <w:ind w:left="767" w:hanging="360"/>
          </w:pPr>
        </w:pPrChange>
      </w:pPr>
      <w:ins w:id="123" w:author="Compte Microsoft" w:date="2024-03-29T09:47:00Z">
        <w:r>
          <w:rPr>
            <w:lang w:eastAsia="fr-FR"/>
          </w:rPr>
          <w:t>Press the Enter Key to apply the modification.</w:t>
        </w:r>
      </w:ins>
    </w:p>
    <w:p w14:paraId="419019C9" w14:textId="77777777" w:rsidR="00314DE7" w:rsidRDefault="00314DE7" w:rsidP="00314DE7">
      <w:pPr>
        <w:keepNext/>
      </w:pPr>
      <w:r>
        <w:rPr>
          <w:noProof/>
          <w:lang w:val="fr-FR" w:eastAsia="fr-FR"/>
        </w:rPr>
        <w:lastRenderedPageBreak/>
        <w:drawing>
          <wp:inline distT="0" distB="0" distL="0" distR="0" wp14:anchorId="0C9B997E" wp14:editId="485C406E">
            <wp:extent cx="5760720" cy="315976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59760"/>
                    </a:xfrm>
                    <a:prstGeom prst="rect">
                      <a:avLst/>
                    </a:prstGeom>
                  </pic:spPr>
                </pic:pic>
              </a:graphicData>
            </a:graphic>
          </wp:inline>
        </w:drawing>
      </w:r>
    </w:p>
    <w:p w14:paraId="5039FCB3" w14:textId="77777777" w:rsidR="00314DE7" w:rsidRDefault="00314DE7" w:rsidP="00314DE7">
      <w:pPr>
        <w:pStyle w:val="Lgende"/>
        <w:rPr>
          <w:lang w:eastAsia="fr-FR"/>
        </w:rPr>
      </w:pPr>
      <w:bookmarkStart w:id="124" w:name="_Ref162257646"/>
      <w:r>
        <w:t xml:space="preserve">Figure </w:t>
      </w:r>
      <w:r>
        <w:fldChar w:fldCharType="begin"/>
      </w:r>
      <w:r>
        <w:instrText xml:space="preserve"> SEQ Figure \* ARABIC </w:instrText>
      </w:r>
      <w:r>
        <w:fldChar w:fldCharType="separate"/>
      </w:r>
      <w:r w:rsidR="00885F2A">
        <w:rPr>
          <w:noProof/>
        </w:rPr>
        <w:t>9</w:t>
      </w:r>
      <w:r>
        <w:fldChar w:fldCharType="end"/>
      </w:r>
      <w:bookmarkEnd w:id="124"/>
      <w:r>
        <w:t xml:space="preserve">. Window generated by </w:t>
      </w:r>
      <w:proofErr w:type="spellStart"/>
      <w:r>
        <w:t>EEG_</w:t>
      </w:r>
      <w:proofErr w:type="gramStart"/>
      <w:r>
        <w:t>View</w:t>
      </w:r>
      <w:proofErr w:type="spellEnd"/>
      <w:r>
        <w:t>(</w:t>
      </w:r>
      <w:proofErr w:type="gramEnd"/>
      <w:r>
        <w:t>).</w:t>
      </w:r>
    </w:p>
    <w:p w14:paraId="5BA04035" w14:textId="77777777" w:rsidR="00047560" w:rsidRDefault="00047560" w:rsidP="00047560">
      <w:pPr>
        <w:pStyle w:val="Titre3"/>
        <w:rPr>
          <w:lang w:eastAsia="fr-FR"/>
        </w:rPr>
      </w:pPr>
      <w:bookmarkStart w:id="125" w:name="_Toc162529154"/>
      <w:r>
        <w:rPr>
          <w:lang w:eastAsia="fr-FR"/>
        </w:rPr>
        <w:t>Module Spectrogram</w:t>
      </w:r>
      <w:bookmarkEnd w:id="125"/>
    </w:p>
    <w:p w14:paraId="2DCC21A6" w14:textId="77777777" w:rsidR="008C48F0" w:rsidRDefault="0025744E" w:rsidP="00D64DEB">
      <w:pPr>
        <w:rPr>
          <w:rStyle w:val="pre"/>
        </w:rPr>
      </w:pPr>
      <w:r>
        <w:rPr>
          <w:lang w:eastAsia="fr-FR"/>
        </w:rPr>
        <w:t xml:space="preserve">An axis created by the module </w:t>
      </w:r>
      <w:proofErr w:type="spellStart"/>
      <w:r>
        <w:rPr>
          <w:lang w:eastAsia="fr-FR"/>
        </w:rPr>
        <w:t>Spectrogram</w:t>
      </w:r>
      <w:r w:rsidR="00461EFE">
        <w:rPr>
          <w:lang w:eastAsia="fr-FR"/>
        </w:rPr>
        <w:t>_</w:t>
      </w:r>
      <w:proofErr w:type="gramStart"/>
      <w:r w:rsidR="00461EFE">
        <w:rPr>
          <w:lang w:eastAsia="fr-FR"/>
        </w:rPr>
        <w:t>Viewer</w:t>
      </w:r>
      <w:proofErr w:type="spellEnd"/>
      <w:r>
        <w:rPr>
          <w:lang w:eastAsia="fr-FR"/>
        </w:rPr>
        <w:t>(</w:t>
      </w:r>
      <w:proofErr w:type="gramEnd"/>
      <w:r>
        <w:rPr>
          <w:lang w:eastAsia="fr-FR"/>
        </w:rPr>
        <w:t>)</w:t>
      </w:r>
      <w:r w:rsidR="000D5A87">
        <w:rPr>
          <w:lang w:eastAsia="fr-FR"/>
        </w:rPr>
        <w:t xml:space="preserve"> visualizes </w:t>
      </w:r>
      <w:r w:rsidR="007A7612">
        <w:rPr>
          <w:lang w:eastAsia="fr-FR"/>
        </w:rPr>
        <w:t>the spectrogram</w:t>
      </w:r>
      <w:r w:rsidR="00967108">
        <w:rPr>
          <w:lang w:eastAsia="fr-FR"/>
        </w:rPr>
        <w:t xml:space="preserve"> of </w:t>
      </w:r>
      <w:r w:rsidR="00F435A1">
        <w:rPr>
          <w:lang w:eastAsia="fr-FR"/>
        </w:rPr>
        <w:t xml:space="preserve">time signals, such as </w:t>
      </w:r>
      <w:r w:rsidR="00461EFE">
        <w:rPr>
          <w:lang w:eastAsia="fr-FR"/>
        </w:rPr>
        <w:t>LFP and EEG signals</w:t>
      </w:r>
      <w:r w:rsidR="00F435A1">
        <w:rPr>
          <w:lang w:eastAsia="fr-FR"/>
        </w:rPr>
        <w:t xml:space="preserve">, using the </w:t>
      </w:r>
      <w:proofErr w:type="spellStart"/>
      <w:r w:rsidR="00F435A1">
        <w:rPr>
          <w:rStyle w:val="pre"/>
        </w:rPr>
        <w:t>scipy.signal.sp</w:t>
      </w:r>
      <w:r w:rsidR="004971E9">
        <w:rPr>
          <w:rStyle w:val="pre"/>
        </w:rPr>
        <w:t>ectrogram</w:t>
      </w:r>
      <w:proofErr w:type="spellEnd"/>
      <w:r w:rsidR="004971E9">
        <w:rPr>
          <w:rStyle w:val="pre"/>
        </w:rPr>
        <w:t xml:space="preserve">() function as exemplified in </w:t>
      </w:r>
      <w:r w:rsidR="008C48F0">
        <w:rPr>
          <w:rStyle w:val="pre"/>
        </w:rPr>
        <w:t xml:space="preserve"> </w:t>
      </w:r>
    </w:p>
    <w:p w14:paraId="0B33A278" w14:textId="77777777" w:rsidR="004971E9" w:rsidRDefault="008C48F0" w:rsidP="004971E9">
      <w:pPr>
        <w:keepNext/>
      </w:pPr>
      <w:r>
        <w:rPr>
          <w:noProof/>
          <w:lang w:val="fr-FR" w:eastAsia="fr-FR"/>
        </w:rPr>
        <w:drawing>
          <wp:inline distT="0" distB="0" distL="0" distR="0" wp14:anchorId="162084A5" wp14:editId="788D68C2">
            <wp:extent cx="5760720" cy="5175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17525"/>
                    </a:xfrm>
                    <a:prstGeom prst="rect">
                      <a:avLst/>
                    </a:prstGeom>
                  </pic:spPr>
                </pic:pic>
              </a:graphicData>
            </a:graphic>
          </wp:inline>
        </w:drawing>
      </w:r>
    </w:p>
    <w:p w14:paraId="56EC7BCE" w14:textId="77777777" w:rsidR="008C48F0" w:rsidRDefault="004971E9" w:rsidP="004971E9">
      <w:pPr>
        <w:pStyle w:val="Lgende"/>
        <w:rPr>
          <w:rStyle w:val="pre"/>
        </w:rPr>
      </w:pPr>
      <w:r>
        <w:t xml:space="preserve">Figure </w:t>
      </w:r>
      <w:r>
        <w:fldChar w:fldCharType="begin"/>
      </w:r>
      <w:r>
        <w:instrText xml:space="preserve"> SEQ Figure \* ARABIC </w:instrText>
      </w:r>
      <w:r>
        <w:fldChar w:fldCharType="separate"/>
      </w:r>
      <w:r w:rsidR="00885F2A">
        <w:rPr>
          <w:noProof/>
        </w:rPr>
        <w:t>10</w:t>
      </w:r>
      <w:r>
        <w:fldChar w:fldCharType="end"/>
      </w:r>
      <w:r>
        <w:t xml:space="preserve">. </w:t>
      </w:r>
      <w:r w:rsidRPr="00A34ABC">
        <w:t xml:space="preserve">Calling </w:t>
      </w:r>
      <w:proofErr w:type="spellStart"/>
      <w:r>
        <w:rPr>
          <w:lang w:eastAsia="fr-FR"/>
        </w:rPr>
        <w:t>Spectrogram_Viewer</w:t>
      </w:r>
      <w:proofErr w:type="spellEnd"/>
      <w:r>
        <w:t xml:space="preserve"> for the spectrogram</w:t>
      </w:r>
      <w:r w:rsidRPr="00A34ABC">
        <w:t xml:space="preserve"> visualization.</w:t>
      </w:r>
    </w:p>
    <w:p w14:paraId="4956801A" w14:textId="77777777" w:rsidR="00D64DEB" w:rsidRDefault="00F435A1" w:rsidP="00D64DEB">
      <w:pPr>
        <w:rPr>
          <w:lang w:eastAsia="fr-FR"/>
        </w:rPr>
      </w:pPr>
      <w:r>
        <w:rPr>
          <w:rStyle w:val="pre"/>
        </w:rPr>
        <w:t xml:space="preserve">The function </w:t>
      </w:r>
      <w:proofErr w:type="gramStart"/>
      <w:r>
        <w:rPr>
          <w:rStyle w:val="pre"/>
        </w:rPr>
        <w:t>update(</w:t>
      </w:r>
      <w:proofErr w:type="gramEnd"/>
      <w:r>
        <w:rPr>
          <w:rStyle w:val="pre"/>
        </w:rPr>
        <w:t xml:space="preserve">) takes the following </w:t>
      </w:r>
      <w:r w:rsidR="00D64DEB">
        <w:rPr>
          <w:lang w:eastAsia="fr-FR"/>
        </w:rPr>
        <w:t>arguments:</w:t>
      </w:r>
    </w:p>
    <w:p w14:paraId="167D3F5D" w14:textId="77777777" w:rsidR="00D64DEB" w:rsidRDefault="00D64DEB" w:rsidP="00D64DEB">
      <w:pPr>
        <w:pStyle w:val="Paragraphedeliste"/>
        <w:numPr>
          <w:ilvl w:val="0"/>
          <w:numId w:val="5"/>
        </w:numPr>
        <w:rPr>
          <w:lang w:eastAsia="fr-FR"/>
        </w:rPr>
      </w:pPr>
      <w:r>
        <w:rPr>
          <w:lang w:eastAsia="fr-FR"/>
        </w:rPr>
        <w:t>LFPs: signals of which the spectrograms will be computed, e.g. LFP</w:t>
      </w:r>
      <w:r w:rsidR="00434559">
        <w:rPr>
          <w:lang w:eastAsia="fr-FR"/>
        </w:rPr>
        <w:t>s</w:t>
      </w:r>
      <w:r>
        <w:rPr>
          <w:lang w:eastAsia="fr-FR"/>
        </w:rPr>
        <w:t>, EEG.</w:t>
      </w:r>
    </w:p>
    <w:p w14:paraId="5DF4850F" w14:textId="77777777" w:rsidR="00D64DEB" w:rsidRDefault="00D64DEB" w:rsidP="00D64DEB">
      <w:pPr>
        <w:pStyle w:val="Paragraphedeliste"/>
        <w:numPr>
          <w:ilvl w:val="0"/>
          <w:numId w:val="5"/>
        </w:numPr>
        <w:rPr>
          <w:lang w:eastAsia="fr-FR"/>
        </w:rPr>
      </w:pPr>
      <w:r>
        <w:rPr>
          <w:lang w:eastAsia="fr-FR"/>
        </w:rPr>
        <w:t xml:space="preserve">Names: </w:t>
      </w:r>
      <w:r w:rsidR="00434559">
        <w:rPr>
          <w:lang w:eastAsia="fr-FR"/>
        </w:rPr>
        <w:t xml:space="preserve">signals names given as a list. This list is defined in </w:t>
      </w:r>
      <w:proofErr w:type="spellStart"/>
      <w:r w:rsidR="00434559">
        <w:rPr>
          <w:lang w:eastAsia="fr-FR"/>
        </w:rPr>
        <w:t>Model.popName</w:t>
      </w:r>
      <w:proofErr w:type="spellEnd"/>
      <w:r w:rsidR="00434559">
        <w:rPr>
          <w:lang w:eastAsia="fr-FR"/>
        </w:rPr>
        <w:t xml:space="preserve"> for LFPs and </w:t>
      </w:r>
      <w:proofErr w:type="spellStart"/>
      <w:r w:rsidR="00434559">
        <w:rPr>
          <w:lang w:eastAsia="fr-FR"/>
        </w:rPr>
        <w:t>EEG_Names</w:t>
      </w:r>
      <w:proofErr w:type="spellEnd"/>
      <w:r w:rsidR="00434559">
        <w:rPr>
          <w:lang w:eastAsia="fr-FR"/>
        </w:rPr>
        <w:t xml:space="preserve"> for EEG signals. </w:t>
      </w:r>
    </w:p>
    <w:p w14:paraId="08A18C16" w14:textId="77777777" w:rsidR="00434559" w:rsidRDefault="00434559" w:rsidP="00D64DEB">
      <w:pPr>
        <w:pStyle w:val="Paragraphedeliste"/>
        <w:numPr>
          <w:ilvl w:val="0"/>
          <w:numId w:val="5"/>
        </w:numPr>
        <w:rPr>
          <w:lang w:eastAsia="fr-FR"/>
        </w:rPr>
      </w:pPr>
      <w:proofErr w:type="spellStart"/>
      <w:r>
        <w:rPr>
          <w:lang w:eastAsia="fr-FR"/>
        </w:rPr>
        <w:t>Fs</w:t>
      </w:r>
      <w:proofErr w:type="spellEnd"/>
      <w:r>
        <w:rPr>
          <w:lang w:eastAsia="fr-FR"/>
        </w:rPr>
        <w:t xml:space="preserve">: sampling frequency of the signal, which is equivalent to the time step used for the numerical integration. </w:t>
      </w:r>
    </w:p>
    <w:p w14:paraId="3887D03B" w14:textId="77777777" w:rsidR="00434559" w:rsidRDefault="00AD34D9" w:rsidP="00D64DEB">
      <w:pPr>
        <w:pStyle w:val="Paragraphedeliste"/>
        <w:numPr>
          <w:ilvl w:val="0"/>
          <w:numId w:val="5"/>
        </w:numPr>
        <w:rPr>
          <w:lang w:eastAsia="fr-FR"/>
        </w:rPr>
      </w:pPr>
      <w:r>
        <w:rPr>
          <w:lang w:eastAsia="fr-FR"/>
        </w:rPr>
        <w:t>plot1D2D: if True, the spectrograms will be shown in a 1-dimentional grid; if False in a 2-dimentional grid</w:t>
      </w:r>
      <w:r w:rsidR="0067375B">
        <w:rPr>
          <w:lang w:eastAsia="fr-FR"/>
        </w:rPr>
        <w:t xml:space="preserve">. We recommend plot1D2D = </w:t>
      </w:r>
      <w:r>
        <w:rPr>
          <w:lang w:eastAsia="fr-FR"/>
        </w:rPr>
        <w:t>False</w:t>
      </w:r>
      <w:r w:rsidR="0067375B">
        <w:rPr>
          <w:lang w:eastAsia="fr-FR"/>
        </w:rPr>
        <w:t>.</w:t>
      </w:r>
    </w:p>
    <w:p w14:paraId="4D4C2FAA" w14:textId="77777777" w:rsidR="00FE7C37" w:rsidRDefault="00FE7C37" w:rsidP="00D64DEB">
      <w:pPr>
        <w:pStyle w:val="Paragraphedeliste"/>
        <w:numPr>
          <w:ilvl w:val="0"/>
          <w:numId w:val="5"/>
        </w:numPr>
        <w:rPr>
          <w:lang w:eastAsia="fr-FR"/>
        </w:rPr>
      </w:pPr>
      <w:proofErr w:type="gramStart"/>
      <w:r>
        <w:rPr>
          <w:lang w:eastAsia="fr-FR"/>
        </w:rPr>
        <w:t>cut</w:t>
      </w:r>
      <w:proofErr w:type="gramEnd"/>
      <w:r>
        <w:rPr>
          <w:lang w:eastAsia="fr-FR"/>
        </w:rPr>
        <w:t xml:space="preserve">: duration (in seconds) of the initial segment on the time series to be omitted. </w:t>
      </w:r>
    </w:p>
    <w:p w14:paraId="7ECD6A7D" w14:textId="77777777" w:rsidR="00FE7C37" w:rsidRDefault="00FE7C37" w:rsidP="00D64DEB">
      <w:pPr>
        <w:pStyle w:val="Paragraphedeliste"/>
        <w:numPr>
          <w:ilvl w:val="0"/>
          <w:numId w:val="5"/>
        </w:numPr>
        <w:rPr>
          <w:lang w:eastAsia="fr-FR"/>
        </w:rPr>
      </w:pPr>
      <w:proofErr w:type="spellStart"/>
      <w:r>
        <w:rPr>
          <w:lang w:eastAsia="fr-FR"/>
        </w:rPr>
        <w:t>Fmax</w:t>
      </w:r>
      <w:proofErr w:type="spellEnd"/>
      <w:r>
        <w:rPr>
          <w:lang w:eastAsia="fr-FR"/>
        </w:rPr>
        <w:t xml:space="preserve">: maximum frequency on the y-axis. </w:t>
      </w:r>
    </w:p>
    <w:p w14:paraId="297B4688" w14:textId="77777777" w:rsidR="00FE7C37" w:rsidRDefault="00FE7C37" w:rsidP="00D64DEB">
      <w:pPr>
        <w:pStyle w:val="Paragraphedeliste"/>
        <w:numPr>
          <w:ilvl w:val="0"/>
          <w:numId w:val="5"/>
        </w:numPr>
        <w:rPr>
          <w:lang w:eastAsia="fr-FR"/>
        </w:rPr>
      </w:pPr>
      <w:proofErr w:type="spellStart"/>
      <w:r>
        <w:rPr>
          <w:lang w:eastAsia="fr-FR"/>
        </w:rPr>
        <w:t>Fseg</w:t>
      </w:r>
      <w:proofErr w:type="spellEnd"/>
      <w:r>
        <w:rPr>
          <w:lang w:eastAsia="fr-FR"/>
        </w:rPr>
        <w:t xml:space="preserve">: </w:t>
      </w:r>
      <w:r w:rsidR="00F435A1">
        <w:rPr>
          <w:lang w:eastAsia="fr-FR"/>
        </w:rPr>
        <w:t xml:space="preserve">length </w:t>
      </w:r>
      <w:r w:rsidR="007A39D1">
        <w:rPr>
          <w:lang w:eastAsia="fr-FR"/>
        </w:rPr>
        <w:t xml:space="preserve">of each segment. See </w:t>
      </w:r>
      <w:proofErr w:type="spellStart"/>
      <w:proofErr w:type="gramStart"/>
      <w:r w:rsidR="007A39D1">
        <w:rPr>
          <w:rStyle w:val="pre"/>
        </w:rPr>
        <w:t>scipy.signal.spectrogram</w:t>
      </w:r>
      <w:proofErr w:type="spellEnd"/>
      <w:r w:rsidR="007A39D1">
        <w:rPr>
          <w:rStyle w:val="pre"/>
        </w:rPr>
        <w:t>(</w:t>
      </w:r>
      <w:proofErr w:type="gramEnd"/>
      <w:r w:rsidR="007A39D1">
        <w:rPr>
          <w:rStyle w:val="pre"/>
        </w:rPr>
        <w:t>) documentation for details.</w:t>
      </w:r>
    </w:p>
    <w:p w14:paraId="794D9277" w14:textId="77777777" w:rsidR="00FE7C37" w:rsidRDefault="00FE7C37" w:rsidP="00D64DEB">
      <w:pPr>
        <w:pStyle w:val="Paragraphedeliste"/>
        <w:numPr>
          <w:ilvl w:val="0"/>
          <w:numId w:val="5"/>
        </w:numPr>
        <w:rPr>
          <w:lang w:eastAsia="fr-FR"/>
        </w:rPr>
      </w:pPr>
      <w:r>
        <w:rPr>
          <w:lang w:eastAsia="fr-FR"/>
        </w:rPr>
        <w:t xml:space="preserve">Colors: signals colors given as a list. This list is defined in </w:t>
      </w:r>
      <w:proofErr w:type="spellStart"/>
      <w:r>
        <w:rPr>
          <w:lang w:eastAsia="fr-FR"/>
        </w:rPr>
        <w:t>Model.popColor</w:t>
      </w:r>
      <w:proofErr w:type="spellEnd"/>
      <w:r>
        <w:rPr>
          <w:lang w:eastAsia="fr-FR"/>
        </w:rPr>
        <w:t xml:space="preserve"> for LFPs and </w:t>
      </w:r>
      <w:proofErr w:type="spellStart"/>
      <w:r>
        <w:rPr>
          <w:lang w:eastAsia="fr-FR"/>
        </w:rPr>
        <w:t>EEG_Color</w:t>
      </w:r>
      <w:proofErr w:type="spellEnd"/>
      <w:r>
        <w:rPr>
          <w:lang w:eastAsia="fr-FR"/>
        </w:rPr>
        <w:t xml:space="preserve"> for EEG signals.</w:t>
      </w:r>
    </w:p>
    <w:p w14:paraId="2FF8CEE0" w14:textId="77777777" w:rsidR="00D2795A" w:rsidRPr="00D64DEB" w:rsidRDefault="005D0E7B" w:rsidP="00D2795A">
      <w:pPr>
        <w:rPr>
          <w:lang w:eastAsia="fr-FR"/>
        </w:rPr>
      </w:pPr>
      <w:r>
        <w:rPr>
          <w:lang w:eastAsia="fr-FR"/>
        </w:rPr>
        <w:fldChar w:fldCharType="begin"/>
      </w:r>
      <w:r>
        <w:rPr>
          <w:lang w:eastAsia="fr-FR"/>
        </w:rPr>
        <w:instrText xml:space="preserve"> REF _Ref162260654 \h </w:instrText>
      </w:r>
      <w:r>
        <w:rPr>
          <w:lang w:eastAsia="fr-FR"/>
        </w:rPr>
      </w:r>
      <w:r>
        <w:rPr>
          <w:lang w:eastAsia="fr-FR"/>
        </w:rPr>
        <w:fldChar w:fldCharType="separate"/>
      </w:r>
      <w:r w:rsidR="00885F2A">
        <w:t xml:space="preserve">Figure </w:t>
      </w:r>
      <w:r w:rsidR="00885F2A">
        <w:rPr>
          <w:noProof/>
        </w:rPr>
        <w:t>11</w:t>
      </w:r>
      <w:r>
        <w:rPr>
          <w:lang w:eastAsia="fr-FR"/>
        </w:rPr>
        <w:fldChar w:fldCharType="end"/>
      </w:r>
      <w:r>
        <w:rPr>
          <w:lang w:eastAsia="fr-FR"/>
        </w:rPr>
        <w:t xml:space="preserve"> shows the spectrograms of the LFP signals of 67 NMMs.</w:t>
      </w:r>
      <w:r w:rsidR="006C0DF0">
        <w:rPr>
          <w:lang w:eastAsia="fr-FR"/>
        </w:rPr>
        <w:t xml:space="preserve"> Model names with respective color codes are annotated on the upper left corner of each panel.</w:t>
      </w:r>
    </w:p>
    <w:p w14:paraId="772533B9" w14:textId="77777777" w:rsidR="00A051D9" w:rsidRDefault="00A051D9" w:rsidP="00A051D9">
      <w:pPr>
        <w:keepNext/>
      </w:pPr>
      <w:r>
        <w:rPr>
          <w:noProof/>
          <w:lang w:val="fr-FR" w:eastAsia="fr-FR"/>
        </w:rPr>
        <w:lastRenderedPageBreak/>
        <w:drawing>
          <wp:inline distT="0" distB="0" distL="0" distR="0" wp14:anchorId="63F8CADE" wp14:editId="5A8B922B">
            <wp:extent cx="5760720" cy="31483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48330"/>
                    </a:xfrm>
                    <a:prstGeom prst="rect">
                      <a:avLst/>
                    </a:prstGeom>
                  </pic:spPr>
                </pic:pic>
              </a:graphicData>
            </a:graphic>
          </wp:inline>
        </w:drawing>
      </w:r>
    </w:p>
    <w:p w14:paraId="693E43EE" w14:textId="77777777" w:rsidR="00A051D9" w:rsidRDefault="00A051D9" w:rsidP="00A051D9">
      <w:pPr>
        <w:pStyle w:val="Lgende"/>
        <w:rPr>
          <w:lang w:eastAsia="fr-FR"/>
        </w:rPr>
      </w:pPr>
      <w:bookmarkStart w:id="126" w:name="_Ref162260654"/>
      <w:r>
        <w:t xml:space="preserve">Figure </w:t>
      </w:r>
      <w:r>
        <w:fldChar w:fldCharType="begin"/>
      </w:r>
      <w:r>
        <w:instrText xml:space="preserve"> SEQ Figure \* ARABIC </w:instrText>
      </w:r>
      <w:r>
        <w:fldChar w:fldCharType="separate"/>
      </w:r>
      <w:r w:rsidR="00885F2A">
        <w:rPr>
          <w:noProof/>
        </w:rPr>
        <w:t>11</w:t>
      </w:r>
      <w:r>
        <w:fldChar w:fldCharType="end"/>
      </w:r>
      <w:bookmarkEnd w:id="126"/>
      <w:r>
        <w:t xml:space="preserve">. Window generated by </w:t>
      </w:r>
      <w:proofErr w:type="spellStart"/>
      <w:r>
        <w:t>Spectrogram_</w:t>
      </w:r>
      <w:proofErr w:type="gramStart"/>
      <w:r>
        <w:t>Viewer</w:t>
      </w:r>
      <w:proofErr w:type="spellEnd"/>
      <w:r>
        <w:t>(</w:t>
      </w:r>
      <w:proofErr w:type="gramEnd"/>
      <w:r>
        <w:t>)</w:t>
      </w:r>
      <w:r w:rsidR="007A39D1">
        <w:t xml:space="preserve"> with </w:t>
      </w:r>
      <w:r w:rsidR="007A39D1">
        <w:rPr>
          <w:lang w:eastAsia="fr-FR"/>
        </w:rPr>
        <w:t>plot1D2D = False</w:t>
      </w:r>
      <w:r>
        <w:t>.</w:t>
      </w:r>
    </w:p>
    <w:p w14:paraId="14C0E7E4" w14:textId="77777777" w:rsidR="00047560" w:rsidRDefault="00047560" w:rsidP="00047560">
      <w:pPr>
        <w:pStyle w:val="Titre3"/>
        <w:rPr>
          <w:lang w:eastAsia="fr-FR"/>
        </w:rPr>
      </w:pPr>
      <w:bookmarkStart w:id="127" w:name="_Toc162529155"/>
      <w:r>
        <w:rPr>
          <w:lang w:eastAsia="fr-FR"/>
        </w:rPr>
        <w:t>Module Mesh3DView</w:t>
      </w:r>
      <w:bookmarkEnd w:id="127"/>
    </w:p>
    <w:p w14:paraId="478CD4EB" w14:textId="77777777" w:rsidR="00F11064" w:rsidRDefault="00823751" w:rsidP="00A93A30">
      <w:pPr>
        <w:rPr>
          <w:lang w:eastAsia="fr-FR"/>
        </w:rPr>
      </w:pPr>
      <w:r>
        <w:rPr>
          <w:lang w:eastAsia="fr-FR"/>
        </w:rPr>
        <w:t xml:space="preserve">The module </w:t>
      </w:r>
      <w:proofErr w:type="gramStart"/>
      <w:r>
        <w:rPr>
          <w:lang w:eastAsia="fr-FR"/>
        </w:rPr>
        <w:t>Mesh3DView(</w:t>
      </w:r>
      <w:proofErr w:type="gramEnd"/>
      <w:r>
        <w:rPr>
          <w:lang w:eastAsia="fr-FR"/>
        </w:rPr>
        <w:t xml:space="preserve">) creates an interactive </w:t>
      </w:r>
      <w:r w:rsidR="007A7BD9">
        <w:rPr>
          <w:lang w:eastAsia="fr-FR"/>
        </w:rPr>
        <w:t>axis</w:t>
      </w:r>
      <w:r w:rsidR="00A76479">
        <w:rPr>
          <w:lang w:eastAsia="fr-FR"/>
        </w:rPr>
        <w:t xml:space="preserve"> where the </w:t>
      </w:r>
      <w:r w:rsidR="00D129ED">
        <w:rPr>
          <w:lang w:eastAsia="fr-FR"/>
        </w:rPr>
        <w:t xml:space="preserve">source </w:t>
      </w:r>
      <w:r w:rsidR="00BB6B9B">
        <w:rPr>
          <w:lang w:eastAsia="fr-FR"/>
        </w:rPr>
        <w:t>activity</w:t>
      </w:r>
      <w:r w:rsidR="007A7BD9">
        <w:rPr>
          <w:lang w:eastAsia="fr-FR"/>
        </w:rPr>
        <w:t xml:space="preserve"> (LFP signals) </w:t>
      </w:r>
      <w:r w:rsidR="00A76479">
        <w:rPr>
          <w:lang w:eastAsia="fr-FR"/>
        </w:rPr>
        <w:t xml:space="preserve">is projected </w:t>
      </w:r>
      <w:r w:rsidR="007A7BD9">
        <w:rPr>
          <w:lang w:eastAsia="fr-FR"/>
        </w:rPr>
        <w:t xml:space="preserve">on </w:t>
      </w:r>
      <w:r w:rsidR="00A76479">
        <w:rPr>
          <w:lang w:eastAsia="fr-FR"/>
        </w:rPr>
        <w:t>an</w:t>
      </w:r>
      <w:r w:rsidR="00B3577E">
        <w:rPr>
          <w:lang w:eastAsia="fr-FR"/>
        </w:rPr>
        <w:t xml:space="preserve"> </w:t>
      </w:r>
      <w:r w:rsidR="002A3488">
        <w:rPr>
          <w:lang w:eastAsia="fr-FR"/>
        </w:rPr>
        <w:t>anatomical 3-dimentional</w:t>
      </w:r>
      <w:r w:rsidR="0041250A">
        <w:rPr>
          <w:lang w:eastAsia="fr-FR"/>
        </w:rPr>
        <w:t xml:space="preserve"> cortical </w:t>
      </w:r>
      <w:r w:rsidR="00B3577E">
        <w:rPr>
          <w:lang w:eastAsia="fr-FR"/>
        </w:rPr>
        <w:t>model</w:t>
      </w:r>
      <w:r w:rsidR="00EA7B66">
        <w:rPr>
          <w:lang w:eastAsia="fr-FR"/>
        </w:rPr>
        <w:t xml:space="preserve"> </w:t>
      </w:r>
      <w:r w:rsidR="00885F2A">
        <w:rPr>
          <w:lang w:eastAsia="fr-FR"/>
        </w:rPr>
        <w:t>with</w:t>
      </w:r>
      <w:r w:rsidR="00EA7B66">
        <w:rPr>
          <w:lang w:eastAsia="fr-FR"/>
        </w:rPr>
        <w:t xml:space="preserve"> </w:t>
      </w:r>
      <w:r w:rsidR="00E45C69">
        <w:rPr>
          <w:lang w:eastAsia="fr-FR"/>
        </w:rPr>
        <w:t xml:space="preserve">the </w:t>
      </w:r>
      <w:r w:rsidR="00EA7B66">
        <w:rPr>
          <w:lang w:eastAsia="fr-FR"/>
        </w:rPr>
        <w:t>EEG electrode contacts</w:t>
      </w:r>
      <w:r w:rsidR="00A76479">
        <w:rPr>
          <w:lang w:eastAsia="fr-FR"/>
        </w:rPr>
        <w:t xml:space="preserve"> are positioned</w:t>
      </w:r>
      <w:r w:rsidR="00EA7B66">
        <w:rPr>
          <w:lang w:eastAsia="fr-FR"/>
        </w:rPr>
        <w:t xml:space="preserve"> around it</w:t>
      </w:r>
      <w:r w:rsidR="007D32C8">
        <w:rPr>
          <w:lang w:eastAsia="fr-FR"/>
        </w:rPr>
        <w:t xml:space="preserve"> (</w:t>
      </w:r>
      <w:r w:rsidR="007D32C8">
        <w:rPr>
          <w:lang w:eastAsia="fr-FR"/>
        </w:rPr>
        <w:fldChar w:fldCharType="begin"/>
      </w:r>
      <w:r w:rsidR="007D32C8">
        <w:rPr>
          <w:lang w:eastAsia="fr-FR"/>
        </w:rPr>
        <w:instrText xml:space="preserve"> REF _Ref162345909 \h </w:instrText>
      </w:r>
      <w:r w:rsidR="007D32C8">
        <w:rPr>
          <w:lang w:eastAsia="fr-FR"/>
        </w:rPr>
      </w:r>
      <w:r w:rsidR="007D32C8">
        <w:rPr>
          <w:lang w:eastAsia="fr-FR"/>
        </w:rPr>
        <w:fldChar w:fldCharType="separate"/>
      </w:r>
      <w:r w:rsidR="00885F2A">
        <w:t xml:space="preserve">Figure </w:t>
      </w:r>
      <w:r w:rsidR="00885F2A">
        <w:rPr>
          <w:noProof/>
        </w:rPr>
        <w:t>12</w:t>
      </w:r>
      <w:r w:rsidR="007D32C8">
        <w:rPr>
          <w:lang w:eastAsia="fr-FR"/>
        </w:rPr>
        <w:fldChar w:fldCharType="end"/>
      </w:r>
      <w:r w:rsidR="007D32C8">
        <w:rPr>
          <w:lang w:eastAsia="fr-FR"/>
        </w:rPr>
        <w:t>)</w:t>
      </w:r>
      <w:r w:rsidR="0041250A">
        <w:rPr>
          <w:lang w:eastAsia="fr-FR"/>
        </w:rPr>
        <w:t>.</w:t>
      </w:r>
      <w:r w:rsidR="007A7BD9">
        <w:rPr>
          <w:lang w:eastAsia="fr-FR"/>
        </w:rPr>
        <w:t xml:space="preserve"> </w:t>
      </w:r>
      <w:r w:rsidR="00F11064">
        <w:rPr>
          <w:lang w:eastAsia="fr-FR"/>
        </w:rPr>
        <w:t>User can</w:t>
      </w:r>
      <w:r>
        <w:rPr>
          <w:lang w:eastAsia="fr-FR"/>
        </w:rPr>
        <w:t xml:space="preserve"> </w:t>
      </w:r>
      <w:r w:rsidR="00F11064">
        <w:rPr>
          <w:lang w:eastAsia="fr-FR"/>
        </w:rPr>
        <w:t>manipulate</w:t>
      </w:r>
      <w:r>
        <w:rPr>
          <w:lang w:eastAsia="fr-FR"/>
        </w:rPr>
        <w:t xml:space="preserve"> </w:t>
      </w:r>
      <w:r w:rsidR="00F11064">
        <w:rPr>
          <w:lang w:eastAsia="fr-FR"/>
        </w:rPr>
        <w:t xml:space="preserve">this 3-dimentional object to change to angle, introduce frequency or amplitude based filters, play the temporal evolution of the simulated activity on the cortical </w:t>
      </w:r>
      <w:r w:rsidR="009301CD">
        <w:rPr>
          <w:lang w:eastAsia="fr-FR"/>
        </w:rPr>
        <w:t>surface etc. The available options are listed below</w:t>
      </w:r>
      <w:r w:rsidR="00AB5A72">
        <w:rPr>
          <w:lang w:eastAsia="fr-FR"/>
        </w:rPr>
        <w:t>:</w:t>
      </w:r>
    </w:p>
    <w:p w14:paraId="00D112F7" w14:textId="77777777" w:rsidR="00561E5A" w:rsidRDefault="00561E5A" w:rsidP="00AB1338">
      <w:pPr>
        <w:pStyle w:val="Paragraphedeliste"/>
        <w:numPr>
          <w:ilvl w:val="0"/>
          <w:numId w:val="9"/>
        </w:numPr>
        <w:rPr>
          <w:lang w:eastAsia="fr-FR"/>
        </w:rPr>
      </w:pPr>
      <w:r>
        <w:rPr>
          <w:lang w:eastAsia="fr-FR"/>
        </w:rPr>
        <w:t>Display region names</w:t>
      </w:r>
      <w:r w:rsidR="00E756F8">
        <w:rPr>
          <w:lang w:eastAsia="fr-FR"/>
        </w:rPr>
        <w:t>: displays electrode names</w:t>
      </w:r>
    </w:p>
    <w:p w14:paraId="6FD14E2B" w14:textId="77777777" w:rsidR="00AB1338" w:rsidRDefault="00D6273F" w:rsidP="00AB1338">
      <w:pPr>
        <w:pStyle w:val="Paragraphedeliste"/>
        <w:numPr>
          <w:ilvl w:val="0"/>
          <w:numId w:val="8"/>
        </w:numPr>
        <w:rPr>
          <w:lang w:eastAsia="fr-FR"/>
        </w:rPr>
      </w:pPr>
      <w:r>
        <w:rPr>
          <w:lang w:eastAsia="fr-FR"/>
        </w:rPr>
        <w:t>Analysis type</w:t>
      </w:r>
      <w:r w:rsidR="001C1E64">
        <w:rPr>
          <w:lang w:eastAsia="fr-FR"/>
        </w:rPr>
        <w:t>:</w:t>
      </w:r>
      <w:r w:rsidR="00AB1338">
        <w:rPr>
          <w:lang w:eastAsia="fr-FR"/>
        </w:rPr>
        <w:t xml:space="preserve"> The source activity is highlighted with a color code compute from energy either in frequency domain or amplitude domain.</w:t>
      </w:r>
    </w:p>
    <w:p w14:paraId="4BB0A98E" w14:textId="77777777" w:rsidR="00A817AE" w:rsidRDefault="00561E5A" w:rsidP="001C1E64">
      <w:pPr>
        <w:pStyle w:val="Paragraphedeliste"/>
        <w:numPr>
          <w:ilvl w:val="1"/>
          <w:numId w:val="8"/>
        </w:numPr>
        <w:rPr>
          <w:lang w:eastAsia="fr-FR"/>
        </w:rPr>
      </w:pPr>
      <w:r>
        <w:rPr>
          <w:lang w:eastAsia="fr-FR"/>
        </w:rPr>
        <w:t>Frequency</w:t>
      </w:r>
      <w:r w:rsidR="001C1E64">
        <w:rPr>
          <w:lang w:eastAsia="fr-FR"/>
        </w:rPr>
        <w:t>-</w:t>
      </w:r>
      <w:r>
        <w:rPr>
          <w:lang w:eastAsia="fr-FR"/>
        </w:rPr>
        <w:t>based</w:t>
      </w:r>
      <w:r w:rsidR="001C1E64">
        <w:rPr>
          <w:lang w:eastAsia="fr-FR"/>
        </w:rPr>
        <w:t xml:space="preserve"> analysis</w:t>
      </w:r>
      <w:r w:rsidR="00237D40">
        <w:rPr>
          <w:lang w:eastAsia="fr-FR"/>
        </w:rPr>
        <w:t>:</w:t>
      </w:r>
      <w:r w:rsidR="00CB5683">
        <w:rPr>
          <w:lang w:eastAsia="fr-FR"/>
        </w:rPr>
        <w:t xml:space="preserve"> the energy of</w:t>
      </w:r>
      <w:r w:rsidR="00237D40">
        <w:rPr>
          <w:lang w:eastAsia="fr-FR"/>
        </w:rPr>
        <w:t xml:space="preserve"> </w:t>
      </w:r>
      <w:r w:rsidR="00CB5683">
        <w:rPr>
          <w:lang w:eastAsia="fr-FR"/>
        </w:rPr>
        <w:t xml:space="preserve">the </w:t>
      </w:r>
      <w:r w:rsidR="00237D40">
        <w:rPr>
          <w:lang w:eastAsia="fr-FR"/>
        </w:rPr>
        <w:t xml:space="preserve">LFP time series </w:t>
      </w:r>
      <w:r w:rsidR="00CB5683">
        <w:rPr>
          <w:lang w:eastAsia="fr-FR"/>
        </w:rPr>
        <w:t>are computed within the following frequency bands:</w:t>
      </w:r>
      <w:r w:rsidR="00C04F2B">
        <w:rPr>
          <w:lang w:eastAsia="fr-FR"/>
        </w:rPr>
        <w:t xml:space="preserve"> </w:t>
      </w:r>
    </w:p>
    <w:p w14:paraId="53657B2F" w14:textId="77777777" w:rsidR="00A817AE" w:rsidRDefault="00C04F2B" w:rsidP="00A817AE">
      <w:pPr>
        <w:pStyle w:val="Paragraphedeliste"/>
        <w:numPr>
          <w:ilvl w:val="2"/>
          <w:numId w:val="8"/>
        </w:numPr>
        <w:rPr>
          <w:lang w:eastAsia="fr-FR"/>
        </w:rPr>
      </w:pPr>
      <w:r>
        <w:rPr>
          <w:lang w:eastAsia="fr-FR"/>
        </w:rPr>
        <w:t xml:space="preserve">Delta [0-4Hz[, </w:t>
      </w:r>
    </w:p>
    <w:p w14:paraId="7733A8AA" w14:textId="77777777" w:rsidR="00A817AE" w:rsidRDefault="00C04F2B" w:rsidP="00A817AE">
      <w:pPr>
        <w:pStyle w:val="Paragraphedeliste"/>
        <w:numPr>
          <w:ilvl w:val="2"/>
          <w:numId w:val="8"/>
        </w:numPr>
        <w:rPr>
          <w:lang w:eastAsia="fr-FR"/>
        </w:rPr>
      </w:pPr>
      <w:r>
        <w:rPr>
          <w:lang w:eastAsia="fr-FR"/>
        </w:rPr>
        <w:t xml:space="preserve">Theta [4-8Hz[, </w:t>
      </w:r>
    </w:p>
    <w:p w14:paraId="13DA85DC" w14:textId="77777777" w:rsidR="00A817AE" w:rsidRDefault="00C04F2B" w:rsidP="00A817AE">
      <w:pPr>
        <w:pStyle w:val="Paragraphedeliste"/>
        <w:numPr>
          <w:ilvl w:val="2"/>
          <w:numId w:val="8"/>
        </w:numPr>
        <w:rPr>
          <w:lang w:eastAsia="fr-FR"/>
        </w:rPr>
      </w:pPr>
      <w:r>
        <w:rPr>
          <w:lang w:eastAsia="fr-FR"/>
        </w:rPr>
        <w:t xml:space="preserve">Alpha [8-12Hz[, </w:t>
      </w:r>
    </w:p>
    <w:p w14:paraId="414E0564" w14:textId="77777777" w:rsidR="00A817AE" w:rsidRDefault="00C04F2B" w:rsidP="00A817AE">
      <w:pPr>
        <w:pStyle w:val="Paragraphedeliste"/>
        <w:numPr>
          <w:ilvl w:val="2"/>
          <w:numId w:val="8"/>
        </w:numPr>
        <w:rPr>
          <w:lang w:eastAsia="fr-FR"/>
        </w:rPr>
      </w:pPr>
      <w:r>
        <w:rPr>
          <w:lang w:eastAsia="fr-FR"/>
        </w:rPr>
        <w:t>Beta [12-30Hz[,</w:t>
      </w:r>
    </w:p>
    <w:p w14:paraId="69319735" w14:textId="77777777" w:rsidR="00A817AE" w:rsidRDefault="00A817AE" w:rsidP="00A817AE">
      <w:pPr>
        <w:pStyle w:val="Paragraphedeliste"/>
        <w:numPr>
          <w:ilvl w:val="2"/>
          <w:numId w:val="8"/>
        </w:numPr>
        <w:rPr>
          <w:lang w:eastAsia="fr-FR"/>
        </w:rPr>
      </w:pPr>
      <w:r>
        <w:rPr>
          <w:lang w:eastAsia="fr-FR"/>
        </w:rPr>
        <w:t xml:space="preserve"> Gamma [30Hz-. </w:t>
      </w:r>
    </w:p>
    <w:p w14:paraId="2E82A9D7" w14:textId="77777777" w:rsidR="00561E5A" w:rsidRDefault="00A817AE" w:rsidP="00A817AE">
      <w:pPr>
        <w:ind w:left="1800"/>
        <w:rPr>
          <w:lang w:eastAsia="fr-FR"/>
        </w:rPr>
      </w:pPr>
      <w:r>
        <w:rPr>
          <w:lang w:eastAsia="fr-FR"/>
        </w:rPr>
        <w:t xml:space="preserve">The option </w:t>
      </w:r>
      <w:proofErr w:type="gramStart"/>
      <w:r>
        <w:rPr>
          <w:lang w:eastAsia="fr-FR"/>
        </w:rPr>
        <w:t>Without</w:t>
      </w:r>
      <w:proofErr w:type="gramEnd"/>
      <w:r>
        <w:rPr>
          <w:lang w:eastAsia="fr-FR"/>
        </w:rPr>
        <w:t xml:space="preserve"> [0Hz- </w:t>
      </w:r>
      <w:r w:rsidR="00CB5683">
        <w:rPr>
          <w:lang w:eastAsia="fr-FR"/>
        </w:rPr>
        <w:t>computes the global energy</w:t>
      </w:r>
      <w:r>
        <w:rPr>
          <w:lang w:eastAsia="fr-FR"/>
        </w:rPr>
        <w:t>.</w:t>
      </w:r>
    </w:p>
    <w:p w14:paraId="65BA71EC" w14:textId="77777777" w:rsidR="00561E5A" w:rsidRDefault="001C1E64" w:rsidP="001C1E64">
      <w:pPr>
        <w:pStyle w:val="Paragraphedeliste"/>
        <w:numPr>
          <w:ilvl w:val="1"/>
          <w:numId w:val="8"/>
        </w:numPr>
        <w:rPr>
          <w:lang w:eastAsia="fr-FR"/>
        </w:rPr>
      </w:pPr>
      <w:r>
        <w:rPr>
          <w:lang w:eastAsia="fr-FR"/>
        </w:rPr>
        <w:t>Amplitude-</w:t>
      </w:r>
      <w:r w:rsidR="00561E5A">
        <w:rPr>
          <w:lang w:eastAsia="fr-FR"/>
        </w:rPr>
        <w:t xml:space="preserve">based </w:t>
      </w:r>
      <w:r w:rsidR="0080279E">
        <w:rPr>
          <w:lang w:eastAsia="fr-FR"/>
        </w:rPr>
        <w:t>analysis</w:t>
      </w:r>
      <w:r w:rsidR="00CC7D1D">
        <w:rPr>
          <w:lang w:eastAsia="fr-FR"/>
        </w:rPr>
        <w:t>:</w:t>
      </w:r>
      <w:r w:rsidR="00421660">
        <w:rPr>
          <w:lang w:eastAsia="fr-FR"/>
        </w:rPr>
        <w:t xml:space="preserve"> </w:t>
      </w:r>
      <w:proofErr w:type="spellStart"/>
      <w:r w:rsidR="00421660" w:rsidRPr="00140CF4">
        <w:rPr>
          <w:highlight w:val="yellow"/>
          <w:lang w:eastAsia="fr-FR"/>
        </w:rPr>
        <w:t>Amplitude_Mean</w:t>
      </w:r>
      <w:proofErr w:type="spellEnd"/>
      <w:r w:rsidR="00421660" w:rsidRPr="00140CF4">
        <w:rPr>
          <w:highlight w:val="yellow"/>
          <w:lang w:eastAsia="fr-FR"/>
        </w:rPr>
        <w:t xml:space="preserve">, </w:t>
      </w:r>
      <w:proofErr w:type="spellStart"/>
      <w:r w:rsidR="00421660" w:rsidRPr="00140CF4">
        <w:rPr>
          <w:highlight w:val="yellow"/>
          <w:lang w:eastAsia="fr-FR"/>
        </w:rPr>
        <w:t>Amplitude_Max</w:t>
      </w:r>
      <w:proofErr w:type="spellEnd"/>
      <w:r w:rsidR="00421660" w:rsidRPr="00140CF4">
        <w:rPr>
          <w:highlight w:val="yellow"/>
          <w:lang w:eastAsia="fr-FR"/>
        </w:rPr>
        <w:t xml:space="preserve">, </w:t>
      </w:r>
      <w:proofErr w:type="spellStart"/>
      <w:r w:rsidR="00421660" w:rsidRPr="00140CF4">
        <w:rPr>
          <w:highlight w:val="yellow"/>
          <w:lang w:eastAsia="fr-FR"/>
        </w:rPr>
        <w:t>Amplitude_RMS</w:t>
      </w:r>
      <w:proofErr w:type="spellEnd"/>
    </w:p>
    <w:p w14:paraId="3CB15C40" w14:textId="77777777" w:rsidR="000A7D39" w:rsidRDefault="00561E5A" w:rsidP="000A7D39">
      <w:pPr>
        <w:pStyle w:val="Paragraphedeliste"/>
        <w:numPr>
          <w:ilvl w:val="0"/>
          <w:numId w:val="8"/>
        </w:numPr>
        <w:rPr>
          <w:lang w:eastAsia="fr-FR"/>
        </w:rPr>
      </w:pPr>
      <w:r>
        <w:rPr>
          <w:lang w:eastAsia="fr-FR"/>
        </w:rPr>
        <w:t>Window</w:t>
      </w:r>
      <w:r w:rsidR="00014078">
        <w:rPr>
          <w:lang w:eastAsia="fr-FR"/>
        </w:rPr>
        <w:t xml:space="preserve"> (s)</w:t>
      </w:r>
      <w:r>
        <w:rPr>
          <w:lang w:eastAsia="fr-FR"/>
        </w:rPr>
        <w:t>:</w:t>
      </w:r>
      <w:r w:rsidR="00014078">
        <w:rPr>
          <w:lang w:eastAsia="fr-FR"/>
        </w:rPr>
        <w:t xml:space="preserve"> time window during which the chosen signal analysis will be applied</w:t>
      </w:r>
    </w:p>
    <w:p w14:paraId="7B2CE434" w14:textId="77777777" w:rsidR="00F73E29" w:rsidRDefault="00F73E29" w:rsidP="00CF37D7">
      <w:pPr>
        <w:pStyle w:val="Paragraphedeliste"/>
        <w:numPr>
          <w:ilvl w:val="0"/>
          <w:numId w:val="8"/>
        </w:numPr>
        <w:rPr>
          <w:lang w:eastAsia="fr-FR"/>
        </w:rPr>
      </w:pPr>
      <w:r>
        <w:rPr>
          <w:lang w:eastAsia="fr-FR"/>
        </w:rPr>
        <w:t>Color maps</w:t>
      </w:r>
      <w:r w:rsidR="002C1A3A">
        <w:rPr>
          <w:lang w:eastAsia="fr-FR"/>
        </w:rPr>
        <w:t>: ['</w:t>
      </w:r>
      <w:proofErr w:type="spellStart"/>
      <w:r w:rsidR="002C1A3A">
        <w:rPr>
          <w:lang w:eastAsia="fr-FR"/>
        </w:rPr>
        <w:t>viridis</w:t>
      </w:r>
      <w:proofErr w:type="spellEnd"/>
      <w:r w:rsidR="002C1A3A">
        <w:rPr>
          <w:lang w:eastAsia="fr-FR"/>
        </w:rPr>
        <w:t>', 'plasma', 'inferno', 'magma', '</w:t>
      </w:r>
      <w:proofErr w:type="spellStart"/>
      <w:r w:rsidR="002C1A3A">
        <w:rPr>
          <w:lang w:eastAsia="fr-FR"/>
        </w:rPr>
        <w:t>cividis</w:t>
      </w:r>
      <w:proofErr w:type="spellEnd"/>
      <w:r w:rsidR="002C1A3A">
        <w:rPr>
          <w:lang w:eastAsia="fr-FR"/>
        </w:rPr>
        <w:t>',</w:t>
      </w:r>
      <w:r w:rsidR="00CF37D7">
        <w:rPr>
          <w:lang w:eastAsia="fr-FR"/>
        </w:rPr>
        <w:t xml:space="preserve"> </w:t>
      </w:r>
      <w:r w:rsidR="002C1A3A">
        <w:rPr>
          <w:lang w:eastAsia="fr-FR"/>
        </w:rPr>
        <w:t>'</w:t>
      </w:r>
      <w:proofErr w:type="spellStart"/>
      <w:r w:rsidR="002C1A3A">
        <w:rPr>
          <w:lang w:eastAsia="fr-FR"/>
        </w:rPr>
        <w:t>Greys_r</w:t>
      </w:r>
      <w:proofErr w:type="spellEnd"/>
      <w:r w:rsidR="002C1A3A">
        <w:rPr>
          <w:lang w:eastAsia="fr-FR"/>
        </w:rPr>
        <w:t>', '</w:t>
      </w:r>
      <w:proofErr w:type="spellStart"/>
      <w:r w:rsidR="002C1A3A">
        <w:rPr>
          <w:lang w:eastAsia="fr-FR"/>
        </w:rPr>
        <w:t>Purples_r</w:t>
      </w:r>
      <w:proofErr w:type="spellEnd"/>
      <w:r w:rsidR="002C1A3A">
        <w:rPr>
          <w:lang w:eastAsia="fr-FR"/>
        </w:rPr>
        <w:t>', '</w:t>
      </w:r>
      <w:proofErr w:type="spellStart"/>
      <w:r w:rsidR="002C1A3A">
        <w:rPr>
          <w:lang w:eastAsia="fr-FR"/>
        </w:rPr>
        <w:t>Blues_r</w:t>
      </w:r>
      <w:proofErr w:type="spellEnd"/>
      <w:r w:rsidR="002C1A3A">
        <w:rPr>
          <w:lang w:eastAsia="fr-FR"/>
        </w:rPr>
        <w:t>', '</w:t>
      </w:r>
      <w:proofErr w:type="spellStart"/>
      <w:r w:rsidR="002C1A3A">
        <w:rPr>
          <w:lang w:eastAsia="fr-FR"/>
        </w:rPr>
        <w:t>Greens_r</w:t>
      </w:r>
      <w:proofErr w:type="spellEnd"/>
      <w:r w:rsidR="002C1A3A">
        <w:rPr>
          <w:lang w:eastAsia="fr-FR"/>
        </w:rPr>
        <w:t>', '</w:t>
      </w:r>
      <w:proofErr w:type="spellStart"/>
      <w:r w:rsidR="002C1A3A">
        <w:rPr>
          <w:lang w:eastAsia="fr-FR"/>
        </w:rPr>
        <w:t>Oranges_r</w:t>
      </w:r>
      <w:proofErr w:type="spellEnd"/>
      <w:r w:rsidR="002C1A3A">
        <w:rPr>
          <w:lang w:eastAsia="fr-FR"/>
        </w:rPr>
        <w:t>', '</w:t>
      </w:r>
      <w:proofErr w:type="spellStart"/>
      <w:r w:rsidR="002C1A3A">
        <w:rPr>
          <w:lang w:eastAsia="fr-FR"/>
        </w:rPr>
        <w:t>Reds_r</w:t>
      </w:r>
      <w:proofErr w:type="spellEnd"/>
      <w:r w:rsidR="002C1A3A">
        <w:rPr>
          <w:lang w:eastAsia="fr-FR"/>
        </w:rPr>
        <w:t>',</w:t>
      </w:r>
      <w:r w:rsidR="00CF37D7">
        <w:rPr>
          <w:lang w:eastAsia="fr-FR"/>
        </w:rPr>
        <w:t xml:space="preserve"> </w:t>
      </w:r>
      <w:r w:rsidR="002C1A3A">
        <w:rPr>
          <w:lang w:eastAsia="fr-FR"/>
        </w:rPr>
        <w:t>'</w:t>
      </w:r>
      <w:proofErr w:type="spellStart"/>
      <w:r w:rsidR="002C1A3A">
        <w:rPr>
          <w:lang w:eastAsia="fr-FR"/>
        </w:rPr>
        <w:t>YlOrBr_r</w:t>
      </w:r>
      <w:proofErr w:type="spellEnd"/>
      <w:r w:rsidR="002C1A3A">
        <w:rPr>
          <w:lang w:eastAsia="fr-FR"/>
        </w:rPr>
        <w:t>', '</w:t>
      </w:r>
      <w:proofErr w:type="spellStart"/>
      <w:r w:rsidR="002C1A3A">
        <w:rPr>
          <w:lang w:eastAsia="fr-FR"/>
        </w:rPr>
        <w:t>YlOrRd_r</w:t>
      </w:r>
      <w:proofErr w:type="spellEnd"/>
      <w:r w:rsidR="002C1A3A">
        <w:rPr>
          <w:lang w:eastAsia="fr-FR"/>
        </w:rPr>
        <w:t>', '</w:t>
      </w:r>
      <w:proofErr w:type="spellStart"/>
      <w:r w:rsidR="002C1A3A">
        <w:rPr>
          <w:lang w:eastAsia="fr-FR"/>
        </w:rPr>
        <w:t>OrRd_r</w:t>
      </w:r>
      <w:proofErr w:type="spellEnd"/>
      <w:r w:rsidR="002C1A3A">
        <w:rPr>
          <w:lang w:eastAsia="fr-FR"/>
        </w:rPr>
        <w:t>', '</w:t>
      </w:r>
      <w:proofErr w:type="spellStart"/>
      <w:r w:rsidR="002C1A3A">
        <w:rPr>
          <w:lang w:eastAsia="fr-FR"/>
        </w:rPr>
        <w:t>PuRd_r</w:t>
      </w:r>
      <w:proofErr w:type="spellEnd"/>
      <w:r w:rsidR="002C1A3A">
        <w:rPr>
          <w:lang w:eastAsia="fr-FR"/>
        </w:rPr>
        <w:t>', '</w:t>
      </w:r>
      <w:proofErr w:type="spellStart"/>
      <w:r w:rsidR="002C1A3A">
        <w:rPr>
          <w:lang w:eastAsia="fr-FR"/>
        </w:rPr>
        <w:t>RdPu_r</w:t>
      </w:r>
      <w:proofErr w:type="spellEnd"/>
      <w:r w:rsidR="002C1A3A">
        <w:rPr>
          <w:lang w:eastAsia="fr-FR"/>
        </w:rPr>
        <w:t>', '</w:t>
      </w:r>
      <w:proofErr w:type="spellStart"/>
      <w:r w:rsidR="002C1A3A">
        <w:rPr>
          <w:lang w:eastAsia="fr-FR"/>
        </w:rPr>
        <w:t>BuPu_r</w:t>
      </w:r>
      <w:proofErr w:type="spellEnd"/>
      <w:r w:rsidR="002C1A3A">
        <w:rPr>
          <w:lang w:eastAsia="fr-FR"/>
        </w:rPr>
        <w:t>',</w:t>
      </w:r>
      <w:r w:rsidR="00CF37D7">
        <w:rPr>
          <w:lang w:eastAsia="fr-FR"/>
        </w:rPr>
        <w:t xml:space="preserve"> </w:t>
      </w:r>
      <w:r w:rsidR="002C1A3A">
        <w:rPr>
          <w:lang w:eastAsia="fr-FR"/>
        </w:rPr>
        <w:t xml:space="preserve">           '</w:t>
      </w:r>
      <w:proofErr w:type="spellStart"/>
      <w:r w:rsidR="002C1A3A">
        <w:rPr>
          <w:lang w:eastAsia="fr-FR"/>
        </w:rPr>
        <w:t>GnBu_r</w:t>
      </w:r>
      <w:proofErr w:type="spellEnd"/>
      <w:r w:rsidR="002C1A3A">
        <w:rPr>
          <w:lang w:eastAsia="fr-FR"/>
        </w:rPr>
        <w:t>', '</w:t>
      </w:r>
      <w:proofErr w:type="spellStart"/>
      <w:r w:rsidR="002C1A3A">
        <w:rPr>
          <w:lang w:eastAsia="fr-FR"/>
        </w:rPr>
        <w:t>PuBu_r</w:t>
      </w:r>
      <w:proofErr w:type="spellEnd"/>
      <w:r w:rsidR="002C1A3A">
        <w:rPr>
          <w:lang w:eastAsia="fr-FR"/>
        </w:rPr>
        <w:t>', '</w:t>
      </w:r>
      <w:proofErr w:type="spellStart"/>
      <w:r w:rsidR="002C1A3A">
        <w:rPr>
          <w:lang w:eastAsia="fr-FR"/>
        </w:rPr>
        <w:t>YlGnBu_r</w:t>
      </w:r>
      <w:proofErr w:type="spellEnd"/>
      <w:r w:rsidR="002C1A3A">
        <w:rPr>
          <w:lang w:eastAsia="fr-FR"/>
        </w:rPr>
        <w:t>', '</w:t>
      </w:r>
      <w:proofErr w:type="spellStart"/>
      <w:r w:rsidR="002C1A3A">
        <w:rPr>
          <w:lang w:eastAsia="fr-FR"/>
        </w:rPr>
        <w:t>PuBuGn_r</w:t>
      </w:r>
      <w:proofErr w:type="spellEnd"/>
      <w:r w:rsidR="002C1A3A">
        <w:rPr>
          <w:lang w:eastAsia="fr-FR"/>
        </w:rPr>
        <w:t>', '</w:t>
      </w:r>
      <w:proofErr w:type="spellStart"/>
      <w:r w:rsidR="002C1A3A">
        <w:rPr>
          <w:lang w:eastAsia="fr-FR"/>
        </w:rPr>
        <w:t>BuGn_r</w:t>
      </w:r>
      <w:proofErr w:type="spellEnd"/>
      <w:r w:rsidR="002C1A3A">
        <w:rPr>
          <w:lang w:eastAsia="fr-FR"/>
        </w:rPr>
        <w:t>', '</w:t>
      </w:r>
      <w:proofErr w:type="spellStart"/>
      <w:r w:rsidR="002C1A3A">
        <w:rPr>
          <w:lang w:eastAsia="fr-FR"/>
        </w:rPr>
        <w:t>YlGn_r</w:t>
      </w:r>
      <w:proofErr w:type="spellEnd"/>
      <w:r w:rsidR="002C1A3A">
        <w:rPr>
          <w:lang w:eastAsia="fr-FR"/>
        </w:rPr>
        <w:t>', '</w:t>
      </w:r>
      <w:proofErr w:type="spellStart"/>
      <w:r w:rsidR="002C1A3A">
        <w:rPr>
          <w:lang w:eastAsia="fr-FR"/>
        </w:rPr>
        <w:t>binary_r</w:t>
      </w:r>
      <w:proofErr w:type="spellEnd"/>
      <w:r w:rsidR="002C1A3A">
        <w:rPr>
          <w:lang w:eastAsia="fr-FR"/>
        </w:rPr>
        <w:t>', '</w:t>
      </w:r>
      <w:proofErr w:type="spellStart"/>
      <w:r w:rsidR="002C1A3A">
        <w:rPr>
          <w:lang w:eastAsia="fr-FR"/>
        </w:rPr>
        <w:t>gist_yarg_r</w:t>
      </w:r>
      <w:proofErr w:type="spellEnd"/>
      <w:r w:rsidR="002C1A3A">
        <w:rPr>
          <w:lang w:eastAsia="fr-FR"/>
        </w:rPr>
        <w:t>', '</w:t>
      </w:r>
      <w:proofErr w:type="spellStart"/>
      <w:r w:rsidR="002C1A3A">
        <w:rPr>
          <w:lang w:eastAsia="fr-FR"/>
        </w:rPr>
        <w:t>gist_gray</w:t>
      </w:r>
      <w:proofErr w:type="spellEnd"/>
      <w:r w:rsidR="002C1A3A">
        <w:rPr>
          <w:lang w:eastAsia="fr-FR"/>
        </w:rPr>
        <w:t>', 'gray', 'bone', 'pink', 'spring', 'summer', 'autumn', 'winter', 'cool', '</w:t>
      </w:r>
      <w:proofErr w:type="spellStart"/>
      <w:r w:rsidR="002C1A3A">
        <w:rPr>
          <w:lang w:eastAsia="fr-FR"/>
        </w:rPr>
        <w:t>Wistia</w:t>
      </w:r>
      <w:proofErr w:type="spellEnd"/>
      <w:r w:rsidR="002C1A3A">
        <w:rPr>
          <w:lang w:eastAsia="fr-FR"/>
        </w:rPr>
        <w:t>', 'hot', '</w:t>
      </w:r>
      <w:proofErr w:type="spellStart"/>
      <w:r w:rsidR="002C1A3A">
        <w:rPr>
          <w:lang w:eastAsia="fr-FR"/>
        </w:rPr>
        <w:t>afmhot</w:t>
      </w:r>
      <w:proofErr w:type="spellEnd"/>
      <w:r w:rsidR="002C1A3A">
        <w:rPr>
          <w:lang w:eastAsia="fr-FR"/>
        </w:rPr>
        <w:t>', '</w:t>
      </w:r>
      <w:proofErr w:type="spellStart"/>
      <w:r w:rsidR="002C1A3A">
        <w:rPr>
          <w:lang w:eastAsia="fr-FR"/>
        </w:rPr>
        <w:t>gist_heat</w:t>
      </w:r>
      <w:proofErr w:type="spellEnd"/>
      <w:r w:rsidR="002C1A3A">
        <w:rPr>
          <w:lang w:eastAsia="fr-FR"/>
        </w:rPr>
        <w:t>', 'copper', '</w:t>
      </w:r>
      <w:proofErr w:type="spellStart"/>
      <w:r w:rsidR="002C1A3A">
        <w:rPr>
          <w:lang w:eastAsia="fr-FR"/>
        </w:rPr>
        <w:t>PiYG</w:t>
      </w:r>
      <w:proofErr w:type="spellEnd"/>
      <w:r w:rsidR="002C1A3A">
        <w:rPr>
          <w:lang w:eastAsia="fr-FR"/>
        </w:rPr>
        <w:t>', '</w:t>
      </w:r>
      <w:proofErr w:type="spellStart"/>
      <w:r w:rsidR="002C1A3A">
        <w:rPr>
          <w:lang w:eastAsia="fr-FR"/>
        </w:rPr>
        <w:t>PRGn</w:t>
      </w:r>
      <w:proofErr w:type="spellEnd"/>
      <w:r w:rsidR="002C1A3A">
        <w:rPr>
          <w:lang w:eastAsia="fr-FR"/>
        </w:rPr>
        <w:t>', '</w:t>
      </w:r>
      <w:proofErr w:type="spellStart"/>
      <w:r w:rsidR="002C1A3A">
        <w:rPr>
          <w:lang w:eastAsia="fr-FR"/>
        </w:rPr>
        <w:t>BrBG</w:t>
      </w:r>
      <w:proofErr w:type="spellEnd"/>
      <w:r w:rsidR="002C1A3A">
        <w:rPr>
          <w:lang w:eastAsia="fr-FR"/>
        </w:rPr>
        <w:t>', '</w:t>
      </w:r>
      <w:proofErr w:type="spellStart"/>
      <w:r w:rsidR="002C1A3A">
        <w:rPr>
          <w:lang w:eastAsia="fr-FR"/>
        </w:rPr>
        <w:t>PuOr</w:t>
      </w:r>
      <w:proofErr w:type="spellEnd"/>
      <w:r w:rsidR="002C1A3A">
        <w:rPr>
          <w:lang w:eastAsia="fr-FR"/>
        </w:rPr>
        <w:t>', '</w:t>
      </w:r>
      <w:proofErr w:type="spellStart"/>
      <w:r w:rsidR="002C1A3A">
        <w:rPr>
          <w:lang w:eastAsia="fr-FR"/>
        </w:rPr>
        <w:t>RdGy</w:t>
      </w:r>
      <w:proofErr w:type="spellEnd"/>
      <w:r w:rsidR="002C1A3A">
        <w:rPr>
          <w:lang w:eastAsia="fr-FR"/>
        </w:rPr>
        <w:t>', '</w:t>
      </w:r>
      <w:proofErr w:type="spellStart"/>
      <w:r w:rsidR="002C1A3A">
        <w:rPr>
          <w:lang w:eastAsia="fr-FR"/>
        </w:rPr>
        <w:t>RdBu</w:t>
      </w:r>
      <w:proofErr w:type="spellEnd"/>
      <w:r w:rsidR="002C1A3A">
        <w:rPr>
          <w:lang w:eastAsia="fr-FR"/>
        </w:rPr>
        <w:t>',  '</w:t>
      </w:r>
      <w:proofErr w:type="spellStart"/>
      <w:r w:rsidR="002C1A3A">
        <w:rPr>
          <w:lang w:eastAsia="fr-FR"/>
        </w:rPr>
        <w:t>RdYlBu</w:t>
      </w:r>
      <w:proofErr w:type="spellEnd"/>
      <w:r w:rsidR="002C1A3A">
        <w:rPr>
          <w:lang w:eastAsia="fr-FR"/>
        </w:rPr>
        <w:t>', '</w:t>
      </w:r>
      <w:proofErr w:type="spellStart"/>
      <w:r w:rsidR="002C1A3A">
        <w:rPr>
          <w:lang w:eastAsia="fr-FR"/>
        </w:rPr>
        <w:t>RdYlGn</w:t>
      </w:r>
      <w:proofErr w:type="spellEnd"/>
      <w:r w:rsidR="002C1A3A">
        <w:rPr>
          <w:lang w:eastAsia="fr-FR"/>
        </w:rPr>
        <w:t>', 'Spectral', '</w:t>
      </w:r>
      <w:proofErr w:type="spellStart"/>
      <w:r w:rsidR="002C1A3A">
        <w:rPr>
          <w:lang w:eastAsia="fr-FR"/>
        </w:rPr>
        <w:t>coolwarm</w:t>
      </w:r>
      <w:proofErr w:type="spellEnd"/>
      <w:r w:rsidR="002C1A3A">
        <w:rPr>
          <w:lang w:eastAsia="fr-FR"/>
        </w:rPr>
        <w:t>', '</w:t>
      </w:r>
      <w:proofErr w:type="spellStart"/>
      <w:r w:rsidR="002C1A3A">
        <w:rPr>
          <w:lang w:eastAsia="fr-FR"/>
        </w:rPr>
        <w:t>bwr</w:t>
      </w:r>
      <w:proofErr w:type="spellEnd"/>
      <w:r w:rsidR="002C1A3A">
        <w:rPr>
          <w:lang w:eastAsia="fr-FR"/>
        </w:rPr>
        <w:t>', 'seismic']</w:t>
      </w:r>
    </w:p>
    <w:p w14:paraId="043BA0BF" w14:textId="77777777" w:rsidR="007F5E4B" w:rsidRDefault="007F5E4B" w:rsidP="00561E5A">
      <w:pPr>
        <w:pStyle w:val="Paragraphedeliste"/>
        <w:numPr>
          <w:ilvl w:val="0"/>
          <w:numId w:val="8"/>
        </w:numPr>
        <w:rPr>
          <w:lang w:eastAsia="fr-FR"/>
        </w:rPr>
      </w:pPr>
      <w:r>
        <w:rPr>
          <w:lang w:eastAsia="fr-FR"/>
        </w:rPr>
        <w:t>Brightness</w:t>
      </w:r>
      <w:r w:rsidR="003E67B6">
        <w:rPr>
          <w:lang w:eastAsia="fr-FR"/>
        </w:rPr>
        <w:t xml:space="preserve"> </w:t>
      </w:r>
      <w:r w:rsidR="00121B79">
        <w:rPr>
          <w:lang w:eastAsia="fr-FR"/>
        </w:rPr>
        <w:pict w14:anchorId="37736E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6.75pt">
            <v:imagedata r:id="rId19" o:title="brightness"/>
          </v:shape>
        </w:pict>
      </w:r>
      <w:r w:rsidR="00D23BC1">
        <w:rPr>
          <w:lang w:eastAsia="fr-FR"/>
        </w:rPr>
        <w:t>:</w:t>
      </w:r>
      <w:r w:rsidR="00363AA4" w:rsidRPr="00363AA4">
        <w:t xml:space="preserve"> </w:t>
      </w:r>
      <w:r w:rsidR="00363AA4" w:rsidRPr="00C34DDB">
        <w:t>set the brightness of the mesh</w:t>
      </w:r>
    </w:p>
    <w:p w14:paraId="7E926A9E" w14:textId="77777777" w:rsidR="007F5E4B" w:rsidRDefault="007F5E4B" w:rsidP="00561E5A">
      <w:pPr>
        <w:pStyle w:val="Paragraphedeliste"/>
        <w:numPr>
          <w:ilvl w:val="0"/>
          <w:numId w:val="8"/>
        </w:numPr>
        <w:rPr>
          <w:lang w:eastAsia="fr-FR"/>
        </w:rPr>
      </w:pPr>
      <w:r>
        <w:rPr>
          <w:lang w:eastAsia="fr-FR"/>
        </w:rPr>
        <w:t>Gamma</w:t>
      </w:r>
      <w:r w:rsidR="00121B79">
        <w:rPr>
          <w:lang w:eastAsia="fr-FR"/>
        </w:rPr>
        <w:pict w14:anchorId="62655637">
          <v:shape id="_x0000_i1026" type="#_x0000_t75" style="width:6.75pt;height:10.5pt">
            <v:imagedata r:id="rId20" o:title="gamma"/>
          </v:shape>
        </w:pict>
      </w:r>
      <w:r w:rsidR="00D23BC1">
        <w:rPr>
          <w:lang w:eastAsia="fr-FR"/>
        </w:rPr>
        <w:t>:</w:t>
      </w:r>
      <w:r w:rsidR="00363AA4" w:rsidRPr="00363AA4">
        <w:t xml:space="preserve"> </w:t>
      </w:r>
      <w:r w:rsidR="00363AA4" w:rsidRPr="00C34DDB">
        <w:t>apply a gamma law on the color</w:t>
      </w:r>
    </w:p>
    <w:p w14:paraId="5211282F" w14:textId="77777777" w:rsidR="007F5E4B" w:rsidRDefault="007F5E4B" w:rsidP="00561E5A">
      <w:pPr>
        <w:pStyle w:val="Paragraphedeliste"/>
        <w:numPr>
          <w:ilvl w:val="0"/>
          <w:numId w:val="8"/>
        </w:numPr>
        <w:rPr>
          <w:lang w:eastAsia="fr-FR"/>
        </w:rPr>
      </w:pPr>
      <w:r>
        <w:rPr>
          <w:lang w:eastAsia="fr-FR"/>
        </w:rPr>
        <w:lastRenderedPageBreak/>
        <w:t>Opacity</w:t>
      </w:r>
      <w:r w:rsidR="00F8591A">
        <w:rPr>
          <w:lang w:eastAsia="fr-FR"/>
        </w:rPr>
        <w:t xml:space="preserve"> </w:t>
      </w:r>
      <w:r w:rsidR="00121B79">
        <w:rPr>
          <w:lang w:eastAsia="fr-FR"/>
        </w:rPr>
        <w:pict w14:anchorId="64A955E4">
          <v:shape id="_x0000_i1027" type="#_x0000_t75" style="width:6.75pt;height:6.75pt">
            <v:imagedata r:id="rId21" o:title="opacity"/>
          </v:shape>
        </w:pict>
      </w:r>
      <w:r w:rsidR="00D23BC1">
        <w:rPr>
          <w:lang w:eastAsia="fr-FR"/>
        </w:rPr>
        <w:t>:</w:t>
      </w:r>
      <w:r w:rsidR="00363AA4" w:rsidRPr="00363AA4">
        <w:t xml:space="preserve"> </w:t>
      </w:r>
      <w:r w:rsidR="00363AA4" w:rsidRPr="00C34DDB">
        <w:t>set the transparency of the mesh</w:t>
      </w:r>
    </w:p>
    <w:p w14:paraId="773F656B" w14:textId="77777777" w:rsidR="007F5E4B" w:rsidRDefault="007F5E4B" w:rsidP="00561E5A">
      <w:pPr>
        <w:pStyle w:val="Paragraphedeliste"/>
        <w:numPr>
          <w:ilvl w:val="0"/>
          <w:numId w:val="8"/>
        </w:numPr>
        <w:rPr>
          <w:lang w:eastAsia="fr-FR"/>
        </w:rPr>
      </w:pPr>
      <w:r>
        <w:rPr>
          <w:lang w:eastAsia="fr-FR"/>
        </w:rPr>
        <w:t>Threshold</w:t>
      </w:r>
      <w:r w:rsidR="00F8591A">
        <w:rPr>
          <w:lang w:eastAsia="fr-FR"/>
        </w:rPr>
        <w:t xml:space="preserve"> </w:t>
      </w:r>
      <w:r w:rsidR="00121B79">
        <w:rPr>
          <w:lang w:eastAsia="fr-FR"/>
        </w:rPr>
        <w:pict w14:anchorId="4F510AD5">
          <v:shape id="_x0000_i1028" type="#_x0000_t75" style="width:6.75pt;height:6.75pt">
            <v:imagedata r:id="rId22" o:title="threshold"/>
          </v:shape>
        </w:pict>
      </w:r>
      <w:r w:rsidR="00D23BC1">
        <w:rPr>
          <w:lang w:eastAsia="fr-FR"/>
        </w:rPr>
        <w:t>:</w:t>
      </w:r>
      <w:r w:rsidR="00363AA4" w:rsidRPr="00363AA4">
        <w:t xml:space="preserve"> </w:t>
      </w:r>
      <w:r w:rsidR="00363AA4" w:rsidRPr="00C34DDB">
        <w:t xml:space="preserve">apply a low and high </w:t>
      </w:r>
      <w:proofErr w:type="spellStart"/>
      <w:r w:rsidR="00363AA4" w:rsidRPr="00C34DDB">
        <w:t>thresholding</w:t>
      </w:r>
      <w:proofErr w:type="spellEnd"/>
      <w:r w:rsidR="00363AA4" w:rsidRPr="00C34DDB">
        <w:t xml:space="preserve"> on the color</w:t>
      </w:r>
    </w:p>
    <w:p w14:paraId="5622AB9C" w14:textId="77777777" w:rsidR="005900AA" w:rsidRDefault="000A7D39" w:rsidP="00561E5A">
      <w:pPr>
        <w:rPr>
          <w:lang w:eastAsia="fr-FR"/>
        </w:rPr>
      </w:pPr>
      <w:r>
        <w:rPr>
          <w:lang w:eastAsia="fr-FR"/>
        </w:rPr>
        <w:t>After changing any of the options regarding analysis, window and color map, the user should click on the “Update color” button.</w:t>
      </w:r>
    </w:p>
    <w:p w14:paraId="0B1E75B0" w14:textId="77777777" w:rsidR="00F73E29" w:rsidRDefault="000A7D39" w:rsidP="00561E5A">
      <w:pPr>
        <w:rPr>
          <w:lang w:eastAsia="fr-FR"/>
        </w:rPr>
      </w:pPr>
      <w:r>
        <w:rPr>
          <w:lang w:eastAsia="fr-FR"/>
        </w:rPr>
        <w:t>Play/pause button displays the activity in sliding window.</w:t>
      </w:r>
    </w:p>
    <w:p w14:paraId="2A9597A3" w14:textId="77777777" w:rsidR="00E30CE3" w:rsidRDefault="00A93A30" w:rsidP="00E30CE3">
      <w:pPr>
        <w:keepNext/>
      </w:pPr>
      <w:r>
        <w:rPr>
          <w:noProof/>
          <w:lang w:val="fr-FR" w:eastAsia="fr-FR"/>
        </w:rPr>
        <w:drawing>
          <wp:inline distT="0" distB="0" distL="0" distR="0" wp14:anchorId="731962A5" wp14:editId="2FEA48E8">
            <wp:extent cx="5760720" cy="3150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50235"/>
                    </a:xfrm>
                    <a:prstGeom prst="rect">
                      <a:avLst/>
                    </a:prstGeom>
                  </pic:spPr>
                </pic:pic>
              </a:graphicData>
            </a:graphic>
          </wp:inline>
        </w:drawing>
      </w:r>
    </w:p>
    <w:p w14:paraId="47E7129E" w14:textId="77777777" w:rsidR="00A93A30" w:rsidRDefault="00E30CE3" w:rsidP="00E30CE3">
      <w:pPr>
        <w:pStyle w:val="Lgende"/>
        <w:rPr>
          <w:lang w:eastAsia="fr-FR"/>
        </w:rPr>
      </w:pPr>
      <w:bookmarkStart w:id="128" w:name="_Ref162345909"/>
      <w:r>
        <w:t xml:space="preserve">Figure </w:t>
      </w:r>
      <w:r>
        <w:fldChar w:fldCharType="begin"/>
      </w:r>
      <w:r>
        <w:instrText xml:space="preserve"> SEQ Figure \* ARABIC </w:instrText>
      </w:r>
      <w:r>
        <w:fldChar w:fldCharType="separate"/>
      </w:r>
      <w:r w:rsidR="00885F2A">
        <w:rPr>
          <w:noProof/>
        </w:rPr>
        <w:t>12</w:t>
      </w:r>
      <w:r>
        <w:fldChar w:fldCharType="end"/>
      </w:r>
      <w:bookmarkEnd w:id="128"/>
      <w:r>
        <w:t>. Window generated by Mesh3DView</w:t>
      </w:r>
    </w:p>
    <w:p w14:paraId="06C21F67" w14:textId="77777777" w:rsidR="007B56F2" w:rsidRDefault="007B56F2" w:rsidP="007D0327">
      <w:pPr>
        <w:pStyle w:val="Titre3"/>
        <w:rPr>
          <w:lang w:eastAsia="fr-FR"/>
        </w:rPr>
      </w:pPr>
      <w:bookmarkStart w:id="129" w:name="_Ref162527764"/>
      <w:bookmarkStart w:id="130" w:name="_Toc162529156"/>
      <w:r>
        <w:rPr>
          <w:lang w:eastAsia="fr-FR"/>
        </w:rPr>
        <w:t>Visualizing parameter evolution and stimulation</w:t>
      </w:r>
      <w:r w:rsidR="00070157">
        <w:rPr>
          <w:lang w:eastAsia="fr-FR"/>
        </w:rPr>
        <w:t xml:space="preserve"> signal</w:t>
      </w:r>
      <w:bookmarkEnd w:id="129"/>
      <w:bookmarkEnd w:id="130"/>
    </w:p>
    <w:p w14:paraId="603B6A63" w14:textId="77777777" w:rsidR="00624B7D" w:rsidRPr="00624B7D" w:rsidRDefault="00CE7208" w:rsidP="00CE7208">
      <w:pPr>
        <w:rPr>
          <w:rFonts w:ascii="Consolas" w:eastAsia="Times New Roman" w:hAnsi="Consolas" w:cs="Times New Roman"/>
          <w:color w:val="000000"/>
          <w:sz w:val="21"/>
          <w:szCs w:val="21"/>
          <w:lang w:eastAsia="fr-FR"/>
        </w:rPr>
      </w:pPr>
      <w:r>
        <w:rPr>
          <w:lang w:eastAsia="fr-FR"/>
        </w:rPr>
        <w:t xml:space="preserve">The function </w:t>
      </w:r>
      <w:proofErr w:type="spellStart"/>
      <w:r w:rsidR="00624B7D" w:rsidRPr="00624B7D">
        <w:rPr>
          <w:rFonts w:ascii="Consolas" w:eastAsia="Times New Roman" w:hAnsi="Consolas" w:cs="Times New Roman"/>
          <w:color w:val="000000"/>
          <w:sz w:val="21"/>
          <w:szCs w:val="21"/>
          <w:lang w:eastAsia="fr-FR"/>
        </w:rPr>
        <w:t>Plot_Generate_</w:t>
      </w:r>
      <w:proofErr w:type="gramStart"/>
      <w:r w:rsidR="00624B7D" w:rsidRPr="00624B7D">
        <w:rPr>
          <w:rFonts w:ascii="Consolas" w:eastAsia="Times New Roman" w:hAnsi="Consolas" w:cs="Times New Roman"/>
          <w:color w:val="000000"/>
          <w:sz w:val="21"/>
          <w:szCs w:val="21"/>
          <w:lang w:eastAsia="fr-FR"/>
        </w:rPr>
        <w:t>ParamEvol</w:t>
      </w:r>
      <w:proofErr w:type="spellEnd"/>
      <w:r w:rsidR="00624B7D" w:rsidRPr="00EB5EBD">
        <w:t>(</w:t>
      </w:r>
      <w:proofErr w:type="gramEnd"/>
      <w:r w:rsidR="00624B7D" w:rsidRPr="00EB5EBD">
        <w:t>)</w:t>
      </w:r>
      <w:r w:rsidRPr="00EB5EBD">
        <w:t xml:space="preserve">, which takes the list of parameter evolution (e.g. </w:t>
      </w:r>
      <w:proofErr w:type="spellStart"/>
      <w:r w:rsidRPr="00EB5EBD">
        <w:t>List_ParamEvol</w:t>
      </w:r>
      <w:proofErr w:type="spellEnd"/>
      <w:r w:rsidRPr="00EB5EBD">
        <w:t>) as</w:t>
      </w:r>
      <w:r w:rsidR="00EB5EBD" w:rsidRPr="00EB5EBD">
        <w:t xml:space="preserve"> an argument,</w:t>
      </w:r>
      <w:r w:rsidRPr="00EB5EBD">
        <w:t xml:space="preserve"> </w:t>
      </w:r>
      <w:r w:rsidR="00EB5EBD" w:rsidRPr="00EB5EBD">
        <w:t>visualizes</w:t>
      </w:r>
      <w:r w:rsidRPr="00EB5EBD">
        <w:t xml:space="preserve"> the user defined variation of the model parameters (see </w:t>
      </w:r>
      <w:r w:rsidRPr="00EB5EBD">
        <w:fldChar w:fldCharType="begin"/>
      </w:r>
      <w:r w:rsidRPr="00EB5EBD">
        <w:instrText xml:space="preserve"> REF _Ref162348114 \h </w:instrText>
      </w:r>
      <w:r w:rsidR="00EB5EBD">
        <w:instrText xml:space="preserve"> \* MERGEFORMAT </w:instrText>
      </w:r>
      <w:r w:rsidRPr="00EB5EBD">
        <w:fldChar w:fldCharType="separate"/>
      </w:r>
      <w:r w:rsidR="00885F2A" w:rsidRPr="00885F2A">
        <w:t>Parameter modifications</w:t>
      </w:r>
      <w:r w:rsidRPr="00EB5EBD">
        <w:fldChar w:fldCharType="end"/>
      </w:r>
      <w:r w:rsidRPr="00EB5EBD">
        <w:t xml:space="preserve">) as in </w:t>
      </w:r>
      <w:r w:rsidRPr="00EB5EBD">
        <w:fldChar w:fldCharType="begin"/>
      </w:r>
      <w:r w:rsidRPr="00EB5EBD">
        <w:instrText xml:space="preserve"> REF _Ref161417836 \h </w:instrText>
      </w:r>
      <w:r w:rsidR="00EB5EBD">
        <w:instrText xml:space="preserve"> \* MERGEFORMAT </w:instrText>
      </w:r>
      <w:r w:rsidRPr="00EB5EBD">
        <w:fldChar w:fldCharType="separate"/>
      </w:r>
      <w:r w:rsidR="00885F2A">
        <w:t>Figure 3</w:t>
      </w:r>
      <w:r w:rsidRPr="00EB5EBD">
        <w:fldChar w:fldCharType="end"/>
      </w:r>
      <w:r w:rsidRPr="00EB5EBD">
        <w:t>.</w:t>
      </w:r>
      <w:r>
        <w:rPr>
          <w:rFonts w:ascii="Consolas" w:eastAsia="Times New Roman" w:hAnsi="Consolas" w:cs="Times New Roman"/>
          <w:color w:val="000000"/>
          <w:sz w:val="21"/>
          <w:szCs w:val="21"/>
          <w:lang w:eastAsia="fr-FR"/>
        </w:rPr>
        <w:t xml:space="preserve"> </w:t>
      </w:r>
    </w:p>
    <w:p w14:paraId="626D4C1A" w14:textId="77777777" w:rsidR="006B1A0A" w:rsidRPr="000C7101" w:rsidRDefault="009F13E5" w:rsidP="006B1A0A">
      <w:pPr>
        <w:rPr>
          <w:rFonts w:ascii="Consolas" w:eastAsia="Times New Roman" w:hAnsi="Consolas" w:cs="Times New Roman"/>
          <w:color w:val="000000"/>
          <w:sz w:val="21"/>
          <w:szCs w:val="21"/>
          <w:lang w:eastAsia="fr-FR"/>
        </w:rPr>
      </w:pPr>
      <w:r>
        <w:rPr>
          <w:lang w:eastAsia="fr-FR"/>
        </w:rPr>
        <w:t xml:space="preserve">The function </w:t>
      </w:r>
      <w:proofErr w:type="spellStart"/>
      <w:r w:rsidRPr="00624B7D">
        <w:rPr>
          <w:rFonts w:ascii="Consolas" w:eastAsia="Times New Roman" w:hAnsi="Consolas" w:cs="Times New Roman"/>
          <w:color w:val="000000"/>
          <w:sz w:val="21"/>
          <w:szCs w:val="21"/>
          <w:lang w:eastAsia="fr-FR"/>
        </w:rPr>
        <w:t>Plot_Generate_Stim_signal</w:t>
      </w:r>
      <w:proofErr w:type="spellEnd"/>
      <w:r w:rsidRPr="00EB5EBD">
        <w:t xml:space="preserve">(), which takes the list of </w:t>
      </w:r>
      <w:r w:rsidR="000C7101">
        <w:t>stimulation signals applied to neuronal populations and the model</w:t>
      </w:r>
      <w:r w:rsidRPr="00EB5EBD">
        <w:t xml:space="preserve"> (e.g. </w:t>
      </w:r>
      <w:proofErr w:type="spellStart"/>
      <w:r w:rsidR="000C7101" w:rsidRPr="00624B7D">
        <w:rPr>
          <w:rFonts w:ascii="Consolas" w:eastAsia="Times New Roman" w:hAnsi="Consolas" w:cs="Times New Roman"/>
          <w:color w:val="000000"/>
          <w:sz w:val="21"/>
          <w:szCs w:val="21"/>
          <w:lang w:eastAsia="fr-FR"/>
        </w:rPr>
        <w:t>List_Stim</w:t>
      </w:r>
      <w:proofErr w:type="spellEnd"/>
      <w:r w:rsidR="000C7101" w:rsidRPr="00624B7D">
        <w:rPr>
          <w:rFonts w:ascii="Consolas" w:eastAsia="Times New Roman" w:hAnsi="Consolas" w:cs="Times New Roman"/>
          <w:color w:val="000000"/>
          <w:sz w:val="21"/>
          <w:szCs w:val="21"/>
          <w:lang w:eastAsia="fr-FR"/>
        </w:rPr>
        <w:t>, model=Model</w:t>
      </w:r>
      <w:r w:rsidRPr="00EB5EBD">
        <w:t>) as argument</w:t>
      </w:r>
      <w:r w:rsidR="000C7101">
        <w:t>s</w:t>
      </w:r>
      <w:r w:rsidRPr="00EB5EBD">
        <w:t xml:space="preserve">, visualizes the user defined </w:t>
      </w:r>
      <w:r w:rsidR="001E4141">
        <w:t>stimulation signals</w:t>
      </w:r>
      <w:r w:rsidRPr="00EB5EBD">
        <w:t xml:space="preserve"> (see</w:t>
      </w:r>
      <w:r w:rsidR="001E4141">
        <w:t xml:space="preserve"> </w:t>
      </w:r>
      <w:r w:rsidR="001E4141">
        <w:fldChar w:fldCharType="begin"/>
      </w:r>
      <w:r w:rsidR="001E4141">
        <w:instrText xml:space="preserve"> REF _Ref162348356 \h </w:instrText>
      </w:r>
      <w:r w:rsidR="001E4141">
        <w:fldChar w:fldCharType="separate"/>
      </w:r>
      <w:r w:rsidR="00885F2A">
        <w:rPr>
          <w:rFonts w:eastAsia="Times New Roman"/>
          <w:lang w:eastAsia="fr-FR"/>
        </w:rPr>
        <w:t>Stimulation</w:t>
      </w:r>
      <w:r w:rsidR="001E4141">
        <w:fldChar w:fldCharType="end"/>
      </w:r>
      <w:r w:rsidR="001E4141">
        <w:t>) by creating a 2-dimentional array of axis panels</w:t>
      </w:r>
      <w:r w:rsidRPr="00EB5EBD">
        <w:t xml:space="preserve"> as in</w:t>
      </w:r>
      <w:r w:rsidR="00C45B66">
        <w:t xml:space="preserve"> </w:t>
      </w:r>
      <w:r w:rsidR="001E4141">
        <w:fldChar w:fldCharType="begin"/>
      </w:r>
      <w:r w:rsidR="001E4141">
        <w:instrText xml:space="preserve"> REF _Ref161417896 \h </w:instrText>
      </w:r>
      <w:r w:rsidR="001E4141">
        <w:fldChar w:fldCharType="separate"/>
      </w:r>
      <w:r w:rsidR="00885F2A">
        <w:t xml:space="preserve">Figure </w:t>
      </w:r>
      <w:r w:rsidR="00885F2A">
        <w:rPr>
          <w:noProof/>
        </w:rPr>
        <w:t>4</w:t>
      </w:r>
      <w:r w:rsidR="001E4141">
        <w:fldChar w:fldCharType="end"/>
      </w:r>
      <w:r w:rsidR="00ED5204">
        <w:t>.</w:t>
      </w:r>
    </w:p>
    <w:p w14:paraId="160D701E" w14:textId="77777777" w:rsidR="00F2180F" w:rsidRDefault="00C05366" w:rsidP="00F2180F">
      <w:pPr>
        <w:pStyle w:val="Titre1"/>
        <w:rPr>
          <w:rFonts w:eastAsia="Times New Roman"/>
          <w:lang w:eastAsia="fr-FR"/>
        </w:rPr>
      </w:pPr>
      <w:bookmarkStart w:id="131" w:name="_Ref162364433"/>
      <w:bookmarkStart w:id="132" w:name="_Toc162529157"/>
      <w:r>
        <w:rPr>
          <w:rFonts w:eastAsia="Times New Roman"/>
          <w:lang w:eastAsia="fr-FR"/>
        </w:rPr>
        <w:t>Practical example</w:t>
      </w:r>
      <w:r w:rsidR="00FA51D4">
        <w:rPr>
          <w:rFonts w:eastAsia="Times New Roman"/>
          <w:lang w:eastAsia="fr-FR"/>
        </w:rPr>
        <w:t xml:space="preserve"> 1</w:t>
      </w:r>
      <w:r>
        <w:rPr>
          <w:rFonts w:eastAsia="Times New Roman"/>
          <w:lang w:eastAsia="fr-FR"/>
        </w:rPr>
        <w:t xml:space="preserve">: </w:t>
      </w:r>
      <w:r w:rsidR="00C92A85">
        <w:rPr>
          <w:rFonts w:eastAsia="Times New Roman"/>
          <w:lang w:eastAsia="fr-FR"/>
        </w:rPr>
        <w:t>running from a previously saved simulation file</w:t>
      </w:r>
      <w:bookmarkEnd w:id="131"/>
      <w:bookmarkEnd w:id="132"/>
    </w:p>
    <w:p w14:paraId="1C92ED3E" w14:textId="77777777" w:rsidR="00C92A85" w:rsidRPr="003E484B" w:rsidRDefault="0086369B" w:rsidP="003E484B">
      <w:pPr>
        <w:rPr>
          <w:rFonts w:ascii="Consolas" w:eastAsia="Times New Roman" w:hAnsi="Consolas" w:cs="Times New Roman"/>
          <w:color w:val="000000"/>
          <w:sz w:val="21"/>
          <w:szCs w:val="21"/>
          <w:lang w:eastAsia="fr-FR"/>
        </w:rPr>
      </w:pPr>
      <w:r>
        <w:rPr>
          <w:lang w:eastAsia="fr-FR"/>
        </w:rPr>
        <w:t>This example shows</w:t>
      </w:r>
      <w:r w:rsidR="00C92A85">
        <w:rPr>
          <w:lang w:eastAsia="fr-FR"/>
        </w:rPr>
        <w:t xml:space="preserve"> how to construct a python script for loading and running a previously saved si</w:t>
      </w:r>
      <w:r>
        <w:rPr>
          <w:lang w:eastAsia="fr-FR"/>
        </w:rPr>
        <w:t>mulation file where only one NMM was simulated and saved. We also show how to</w:t>
      </w:r>
      <w:r w:rsidR="00514A26">
        <w:rPr>
          <w:lang w:eastAsia="fr-FR"/>
        </w:rPr>
        <w:t xml:space="preserve"> display other signals than LFPs, which are also the outputs of the numerical simulation. Since there is only on NMM, the E</w:t>
      </w:r>
      <w:r w:rsidR="004B5EC4">
        <w:rPr>
          <w:lang w:eastAsia="fr-FR"/>
        </w:rPr>
        <w:t>EG signals will not be computed.</w:t>
      </w:r>
      <w:r>
        <w:rPr>
          <w:lang w:eastAsia="fr-FR"/>
        </w:rPr>
        <w:t xml:space="preserve"> </w:t>
      </w:r>
      <w:r w:rsidR="003E484B">
        <w:rPr>
          <w:lang w:eastAsia="fr-FR"/>
        </w:rPr>
        <w:t xml:space="preserve">This example file does not include any parameter evolution or stimulation signal. Therefore, the functions </w:t>
      </w:r>
      <w:proofErr w:type="spellStart"/>
      <w:r w:rsidR="003E484B" w:rsidRPr="003E484B">
        <w:rPr>
          <w:rFonts w:ascii="Consolas" w:eastAsia="Times New Roman" w:hAnsi="Consolas" w:cs="Times New Roman"/>
          <w:color w:val="000000"/>
          <w:sz w:val="21"/>
          <w:szCs w:val="21"/>
          <w:lang w:eastAsia="fr-FR"/>
        </w:rPr>
        <w:t>Plot_Generate_</w:t>
      </w:r>
      <w:proofErr w:type="gramStart"/>
      <w:r w:rsidR="003E484B" w:rsidRPr="003E484B">
        <w:rPr>
          <w:rFonts w:ascii="Consolas" w:eastAsia="Times New Roman" w:hAnsi="Consolas" w:cs="Times New Roman"/>
          <w:color w:val="000000"/>
          <w:sz w:val="21"/>
          <w:szCs w:val="21"/>
          <w:lang w:eastAsia="fr-FR"/>
        </w:rPr>
        <w:t>ParamEvol</w:t>
      </w:r>
      <w:proofErr w:type="spellEnd"/>
      <w:r w:rsidR="003E484B">
        <w:rPr>
          <w:rFonts w:ascii="Consolas" w:eastAsia="Times New Roman" w:hAnsi="Consolas" w:cs="Times New Roman"/>
          <w:color w:val="000000"/>
          <w:sz w:val="21"/>
          <w:szCs w:val="21"/>
          <w:lang w:eastAsia="fr-FR"/>
        </w:rPr>
        <w:t>(</w:t>
      </w:r>
      <w:proofErr w:type="gramEnd"/>
      <w:r w:rsidR="003E484B">
        <w:rPr>
          <w:rFonts w:ascii="Consolas" w:eastAsia="Times New Roman" w:hAnsi="Consolas" w:cs="Times New Roman"/>
          <w:color w:val="000000"/>
          <w:sz w:val="21"/>
          <w:szCs w:val="21"/>
          <w:lang w:eastAsia="fr-FR"/>
        </w:rPr>
        <w:t>)</w:t>
      </w:r>
      <w:r w:rsidR="003E484B" w:rsidRPr="003E484B">
        <w:rPr>
          <w:rFonts w:ascii="Consolas" w:eastAsia="Times New Roman" w:hAnsi="Consolas" w:cs="Times New Roman"/>
          <w:color w:val="000000"/>
          <w:sz w:val="21"/>
          <w:szCs w:val="21"/>
          <w:lang w:eastAsia="fr-FR"/>
        </w:rPr>
        <w:t xml:space="preserve"> </w:t>
      </w:r>
      <w:r w:rsidR="003E484B" w:rsidRPr="003E484B">
        <w:t>and</w:t>
      </w:r>
      <w:r w:rsidR="003E484B" w:rsidRPr="003E484B">
        <w:rPr>
          <w:rFonts w:ascii="Consolas" w:eastAsia="Times New Roman" w:hAnsi="Consolas" w:cs="Times New Roman"/>
          <w:color w:val="000000"/>
          <w:sz w:val="21"/>
          <w:szCs w:val="21"/>
          <w:lang w:eastAsia="fr-FR"/>
        </w:rPr>
        <w:t xml:space="preserve"> </w:t>
      </w:r>
      <w:proofErr w:type="spellStart"/>
      <w:r w:rsidR="003E484B" w:rsidRPr="003E484B">
        <w:rPr>
          <w:rFonts w:ascii="Consolas" w:eastAsia="Times New Roman" w:hAnsi="Consolas" w:cs="Times New Roman"/>
          <w:color w:val="000000"/>
          <w:sz w:val="21"/>
          <w:szCs w:val="21"/>
          <w:lang w:eastAsia="fr-FR"/>
        </w:rPr>
        <w:t>Plot_Generate_Stim_signal</w:t>
      </w:r>
      <w:proofErr w:type="spellEnd"/>
      <w:r w:rsidR="003E484B">
        <w:rPr>
          <w:rFonts w:ascii="Consolas" w:eastAsia="Times New Roman" w:hAnsi="Consolas" w:cs="Times New Roman"/>
          <w:color w:val="000000"/>
          <w:sz w:val="21"/>
          <w:szCs w:val="21"/>
          <w:lang w:eastAsia="fr-FR"/>
        </w:rPr>
        <w:t xml:space="preserve">() </w:t>
      </w:r>
      <w:r w:rsidR="003E484B" w:rsidRPr="003E484B">
        <w:t>will not be called</w:t>
      </w:r>
      <w:r w:rsidR="003E484B">
        <w:rPr>
          <w:rFonts w:ascii="Consolas" w:eastAsia="Times New Roman" w:hAnsi="Consolas" w:cs="Times New Roman"/>
          <w:color w:val="000000"/>
          <w:sz w:val="21"/>
          <w:szCs w:val="21"/>
          <w:lang w:eastAsia="fr-FR"/>
        </w:rPr>
        <w:t>.</w:t>
      </w:r>
    </w:p>
    <w:p w14:paraId="4BA41BCB" w14:textId="77777777" w:rsidR="004036F2" w:rsidRDefault="004036F2" w:rsidP="004036F2">
      <w:pPr>
        <w:pStyle w:val="Paragraphedeliste"/>
        <w:numPr>
          <w:ilvl w:val="0"/>
          <w:numId w:val="10"/>
        </w:numPr>
        <w:rPr>
          <w:lang w:eastAsia="fr-FR"/>
        </w:rPr>
      </w:pPr>
      <w:r>
        <w:rPr>
          <w:lang w:eastAsia="fr-FR"/>
        </w:rPr>
        <w:t>General structure of the script</w:t>
      </w:r>
      <w:r w:rsidR="00597A8F">
        <w:rPr>
          <w:lang w:eastAsia="fr-FR"/>
        </w:rPr>
        <w:t>:</w:t>
      </w:r>
    </w:p>
    <w:p w14:paraId="71CB2464" w14:textId="77777777" w:rsidR="004036F2" w:rsidRDefault="004036F2" w:rsidP="004036F2">
      <w:pPr>
        <w:pStyle w:val="Paragraphedeliste"/>
        <w:rPr>
          <w:lang w:eastAsia="fr-FR"/>
        </w:rPr>
      </w:pPr>
      <w:r>
        <w:rPr>
          <w:noProof/>
          <w:lang w:val="fr-FR" w:eastAsia="fr-FR"/>
        </w:rPr>
        <w:lastRenderedPageBreak/>
        <w:drawing>
          <wp:inline distT="0" distB="0" distL="0" distR="0" wp14:anchorId="49FBB496" wp14:editId="584BC332">
            <wp:extent cx="5760720" cy="25025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02535"/>
                    </a:xfrm>
                    <a:prstGeom prst="rect">
                      <a:avLst/>
                    </a:prstGeom>
                  </pic:spPr>
                </pic:pic>
              </a:graphicData>
            </a:graphic>
          </wp:inline>
        </w:drawing>
      </w:r>
    </w:p>
    <w:p w14:paraId="194014E1" w14:textId="77777777" w:rsidR="004036F2" w:rsidRDefault="00597A8F" w:rsidP="004036F2">
      <w:pPr>
        <w:pStyle w:val="Paragraphedeliste"/>
        <w:numPr>
          <w:ilvl w:val="0"/>
          <w:numId w:val="10"/>
        </w:numPr>
        <w:rPr>
          <w:lang w:eastAsia="fr-FR"/>
        </w:rPr>
      </w:pPr>
      <w:r>
        <w:rPr>
          <w:lang w:eastAsia="fr-FR"/>
        </w:rPr>
        <w:t>Function main()</w:t>
      </w:r>
    </w:p>
    <w:p w14:paraId="4A6DBBA7" w14:textId="77777777" w:rsidR="00597A8F" w:rsidRPr="006510EF" w:rsidRDefault="00495D82" w:rsidP="00495D82">
      <w:pPr>
        <w:pStyle w:val="Paragraphedeliste"/>
        <w:numPr>
          <w:ilvl w:val="0"/>
          <w:numId w:val="11"/>
        </w:numPr>
        <w:rPr>
          <w:lang w:eastAsia="fr-FR"/>
        </w:rPr>
      </w:pPr>
      <w:r>
        <w:rPr>
          <w:lang w:eastAsia="fr-FR"/>
        </w:rPr>
        <w:t>Create th</w:t>
      </w:r>
      <w:r w:rsidR="006510EF">
        <w:rPr>
          <w:lang w:eastAsia="fr-FR"/>
        </w:rPr>
        <w:t xml:space="preserve">e model with the number of NMMs: </w:t>
      </w:r>
      <w:r w:rsidR="006510EF">
        <w:rPr>
          <w:noProof/>
          <w:lang w:val="fr-FR" w:eastAsia="fr-FR"/>
        </w:rPr>
        <w:drawing>
          <wp:inline distT="0" distB="0" distL="0" distR="0" wp14:anchorId="6D8C33CC" wp14:editId="36AC02C2">
            <wp:extent cx="3305175" cy="3905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5175" cy="390525"/>
                    </a:xfrm>
                    <a:prstGeom prst="rect">
                      <a:avLst/>
                    </a:prstGeom>
                  </pic:spPr>
                </pic:pic>
              </a:graphicData>
            </a:graphic>
          </wp:inline>
        </w:drawing>
      </w:r>
    </w:p>
    <w:p w14:paraId="6EC4CD2F" w14:textId="77777777" w:rsidR="006510EF" w:rsidRPr="004A0BD6" w:rsidRDefault="004A0BD6" w:rsidP="00495D82">
      <w:pPr>
        <w:pStyle w:val="Paragraphedeliste"/>
        <w:numPr>
          <w:ilvl w:val="0"/>
          <w:numId w:val="11"/>
        </w:numPr>
        <w:rPr>
          <w:lang w:eastAsia="fr-FR"/>
        </w:rPr>
      </w:pPr>
      <w:r w:rsidRPr="004A0BD6">
        <w:rPr>
          <w:lang w:eastAsia="fr-FR"/>
        </w:rPr>
        <w:t xml:space="preserve">Load </w:t>
      </w:r>
      <w:r w:rsidR="00A92886">
        <w:rPr>
          <w:lang w:eastAsia="fr-FR"/>
        </w:rPr>
        <w:t xml:space="preserve">the </w:t>
      </w:r>
      <w:r w:rsidR="00A92886" w:rsidRPr="004A0BD6">
        <w:rPr>
          <w:lang w:eastAsia="fr-FR"/>
        </w:rPr>
        <w:t xml:space="preserve">saved </w:t>
      </w:r>
      <w:r w:rsidR="00A92886">
        <w:rPr>
          <w:lang w:eastAsia="fr-FR"/>
        </w:rPr>
        <w:t xml:space="preserve">simulation </w:t>
      </w:r>
      <w:r w:rsidRPr="004A0BD6">
        <w:rPr>
          <w:lang w:eastAsia="fr-FR"/>
        </w:rPr>
        <w:t>file under « </w:t>
      </w:r>
      <w:proofErr w:type="spellStart"/>
      <w:r w:rsidRPr="004A0BD6">
        <w:rPr>
          <w:lang w:eastAsia="fr-FR"/>
        </w:rPr>
        <w:t>SaveFiles</w:t>
      </w:r>
      <w:proofErr w:type="spellEnd"/>
      <w:r w:rsidRPr="004A0BD6">
        <w:rPr>
          <w:lang w:eastAsia="fr-FR"/>
        </w:rPr>
        <w:t> » directory</w:t>
      </w:r>
    </w:p>
    <w:p w14:paraId="0F0063E9" w14:textId="77777777" w:rsidR="004A0BD6" w:rsidRDefault="004A0BD6" w:rsidP="004A0BD6">
      <w:pPr>
        <w:pStyle w:val="Paragraphedeliste"/>
        <w:ind w:left="1080"/>
        <w:rPr>
          <w:lang w:eastAsia="fr-FR"/>
        </w:rPr>
      </w:pPr>
      <w:r>
        <w:rPr>
          <w:noProof/>
          <w:lang w:val="fr-FR" w:eastAsia="fr-FR"/>
        </w:rPr>
        <w:drawing>
          <wp:inline distT="0" distB="0" distL="0" distR="0" wp14:anchorId="7FF2AACF" wp14:editId="1B8FBB57">
            <wp:extent cx="5760720" cy="55626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56260"/>
                    </a:xfrm>
                    <a:prstGeom prst="rect">
                      <a:avLst/>
                    </a:prstGeom>
                  </pic:spPr>
                </pic:pic>
              </a:graphicData>
            </a:graphic>
          </wp:inline>
        </w:drawing>
      </w:r>
    </w:p>
    <w:p w14:paraId="1D05A169" w14:textId="77777777" w:rsidR="004A0BD6" w:rsidRDefault="004A0BD6" w:rsidP="00495D82">
      <w:pPr>
        <w:pStyle w:val="Paragraphedeliste"/>
        <w:numPr>
          <w:ilvl w:val="0"/>
          <w:numId w:val="11"/>
        </w:numPr>
        <w:rPr>
          <w:lang w:eastAsia="fr-FR"/>
        </w:rPr>
      </w:pPr>
      <w:r>
        <w:rPr>
          <w:lang w:eastAsia="fr-FR"/>
        </w:rPr>
        <w:t>Define numerical integration parameters</w:t>
      </w:r>
    </w:p>
    <w:p w14:paraId="7C0E02B9" w14:textId="77777777" w:rsidR="004A0BD6" w:rsidRDefault="004A0BD6" w:rsidP="004A0BD6">
      <w:pPr>
        <w:pStyle w:val="Paragraphedeliste"/>
        <w:ind w:left="1080"/>
        <w:rPr>
          <w:lang w:eastAsia="fr-FR"/>
        </w:rPr>
      </w:pPr>
      <w:r>
        <w:rPr>
          <w:noProof/>
          <w:lang w:val="fr-FR" w:eastAsia="fr-FR"/>
        </w:rPr>
        <w:drawing>
          <wp:inline distT="0" distB="0" distL="0" distR="0" wp14:anchorId="7412C10F" wp14:editId="0E854F18">
            <wp:extent cx="2752725" cy="6000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2725" cy="600075"/>
                    </a:xfrm>
                    <a:prstGeom prst="rect">
                      <a:avLst/>
                    </a:prstGeom>
                  </pic:spPr>
                </pic:pic>
              </a:graphicData>
            </a:graphic>
          </wp:inline>
        </w:drawing>
      </w:r>
    </w:p>
    <w:p w14:paraId="408B5B48" w14:textId="77777777" w:rsidR="004A0BD6" w:rsidRDefault="004A0BD6" w:rsidP="00495D82">
      <w:pPr>
        <w:pStyle w:val="Paragraphedeliste"/>
        <w:numPr>
          <w:ilvl w:val="0"/>
          <w:numId w:val="11"/>
        </w:numPr>
        <w:rPr>
          <w:lang w:eastAsia="fr-FR"/>
        </w:rPr>
      </w:pPr>
      <w:r>
        <w:rPr>
          <w:lang w:eastAsia="fr-FR"/>
        </w:rPr>
        <w:t>Run numerical integration</w:t>
      </w:r>
    </w:p>
    <w:p w14:paraId="3D39BE89" w14:textId="77777777" w:rsidR="004A0BD6" w:rsidRDefault="004A0BD6" w:rsidP="004A0BD6">
      <w:pPr>
        <w:pStyle w:val="Paragraphedeliste"/>
        <w:ind w:left="1080"/>
        <w:rPr>
          <w:lang w:eastAsia="fr-FR"/>
        </w:rPr>
      </w:pPr>
      <w:r>
        <w:rPr>
          <w:noProof/>
          <w:lang w:val="fr-FR" w:eastAsia="fr-FR"/>
        </w:rPr>
        <w:drawing>
          <wp:inline distT="0" distB="0" distL="0" distR="0" wp14:anchorId="2B37FBE6" wp14:editId="1DC77887">
            <wp:extent cx="5760720" cy="775970"/>
            <wp:effectExtent l="0" t="0" r="0" b="508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775970"/>
                    </a:xfrm>
                    <a:prstGeom prst="rect">
                      <a:avLst/>
                    </a:prstGeom>
                  </pic:spPr>
                </pic:pic>
              </a:graphicData>
            </a:graphic>
          </wp:inline>
        </w:drawing>
      </w:r>
    </w:p>
    <w:p w14:paraId="6B4F5E64" w14:textId="77777777" w:rsidR="004A0BD6" w:rsidRDefault="004A0BD6" w:rsidP="00495D82">
      <w:pPr>
        <w:pStyle w:val="Paragraphedeliste"/>
        <w:numPr>
          <w:ilvl w:val="0"/>
          <w:numId w:val="11"/>
        </w:numPr>
        <w:rPr>
          <w:lang w:eastAsia="fr-FR"/>
        </w:rPr>
      </w:pPr>
      <w:r>
        <w:rPr>
          <w:lang w:eastAsia="fr-FR"/>
        </w:rPr>
        <w:t>If necessary, filter LFP signal for</w:t>
      </w:r>
      <w:r w:rsidR="00700F46">
        <w:rPr>
          <w:lang w:eastAsia="fr-FR"/>
        </w:rPr>
        <w:t xml:space="preserve"> a</w:t>
      </w:r>
      <w:r>
        <w:rPr>
          <w:lang w:eastAsia="fr-FR"/>
        </w:rPr>
        <w:t xml:space="preserve"> clearer visualization</w:t>
      </w:r>
    </w:p>
    <w:p w14:paraId="5EE50D40" w14:textId="77777777" w:rsidR="004A0BD6" w:rsidRDefault="008C0933" w:rsidP="008C0933">
      <w:pPr>
        <w:pStyle w:val="Paragraphedeliste"/>
        <w:ind w:left="1080"/>
        <w:rPr>
          <w:lang w:eastAsia="fr-FR"/>
        </w:rPr>
      </w:pPr>
      <w:r>
        <w:rPr>
          <w:noProof/>
          <w:lang w:val="fr-FR" w:eastAsia="fr-FR"/>
        </w:rPr>
        <w:drawing>
          <wp:inline distT="0" distB="0" distL="0" distR="0" wp14:anchorId="0867A1F2" wp14:editId="0ABC7EA9">
            <wp:extent cx="5760720" cy="38227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82270"/>
                    </a:xfrm>
                    <a:prstGeom prst="rect">
                      <a:avLst/>
                    </a:prstGeom>
                  </pic:spPr>
                </pic:pic>
              </a:graphicData>
            </a:graphic>
          </wp:inline>
        </w:drawing>
      </w:r>
    </w:p>
    <w:p w14:paraId="143A31E2" w14:textId="77777777" w:rsidR="008C0933" w:rsidRDefault="002A58DB" w:rsidP="00495D82">
      <w:pPr>
        <w:pStyle w:val="Paragraphedeliste"/>
        <w:numPr>
          <w:ilvl w:val="0"/>
          <w:numId w:val="11"/>
        </w:numPr>
        <w:rPr>
          <w:lang w:eastAsia="fr-FR"/>
        </w:rPr>
      </w:pPr>
      <w:r>
        <w:rPr>
          <w:lang w:eastAsia="fr-FR"/>
        </w:rPr>
        <w:t>Create a QT application for displaying the results</w:t>
      </w:r>
    </w:p>
    <w:p w14:paraId="17987895" w14:textId="77777777" w:rsidR="002A58DB" w:rsidRDefault="002A58DB" w:rsidP="006411AD">
      <w:pPr>
        <w:pStyle w:val="Paragraphedeliste"/>
        <w:ind w:left="1080"/>
        <w:rPr>
          <w:lang w:eastAsia="fr-FR"/>
        </w:rPr>
      </w:pPr>
      <w:r>
        <w:rPr>
          <w:noProof/>
          <w:lang w:val="fr-FR" w:eastAsia="fr-FR"/>
        </w:rPr>
        <w:drawing>
          <wp:inline distT="0" distB="0" distL="0" distR="0" wp14:anchorId="7C53C047" wp14:editId="34046E69">
            <wp:extent cx="2085975" cy="1524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5975" cy="152400"/>
                    </a:xfrm>
                    <a:prstGeom prst="rect">
                      <a:avLst/>
                    </a:prstGeom>
                  </pic:spPr>
                </pic:pic>
              </a:graphicData>
            </a:graphic>
          </wp:inline>
        </w:drawing>
      </w:r>
    </w:p>
    <w:p w14:paraId="4F569890" w14:textId="77777777" w:rsidR="006411AD" w:rsidRDefault="00AC2F94" w:rsidP="00495D82">
      <w:pPr>
        <w:pStyle w:val="Paragraphedeliste"/>
        <w:numPr>
          <w:ilvl w:val="0"/>
          <w:numId w:val="11"/>
        </w:numPr>
        <w:rPr>
          <w:lang w:eastAsia="fr-FR"/>
        </w:rPr>
      </w:pPr>
      <w:r>
        <w:rPr>
          <w:lang w:eastAsia="fr-FR"/>
        </w:rPr>
        <w:t xml:space="preserve">Call </w:t>
      </w:r>
      <w:proofErr w:type="spellStart"/>
      <w:r>
        <w:rPr>
          <w:lang w:eastAsia="fr-FR"/>
        </w:rPr>
        <w:t>EEG_Viewer</w:t>
      </w:r>
      <w:proofErr w:type="spellEnd"/>
      <w:r>
        <w:rPr>
          <w:lang w:eastAsia="fr-FR"/>
        </w:rPr>
        <w:t>() for displaying LFP</w:t>
      </w:r>
    </w:p>
    <w:p w14:paraId="48279B23" w14:textId="77777777" w:rsidR="00AC2F94" w:rsidRDefault="00AC2F94" w:rsidP="00212287">
      <w:pPr>
        <w:pStyle w:val="Paragraphedeliste"/>
        <w:ind w:left="1080"/>
        <w:rPr>
          <w:lang w:eastAsia="fr-FR"/>
        </w:rPr>
      </w:pPr>
      <w:r>
        <w:rPr>
          <w:noProof/>
          <w:lang w:val="fr-FR" w:eastAsia="fr-FR"/>
        </w:rPr>
        <w:drawing>
          <wp:inline distT="0" distB="0" distL="0" distR="0" wp14:anchorId="290C8D7C" wp14:editId="619C91A1">
            <wp:extent cx="3829050" cy="9620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050" cy="962025"/>
                    </a:xfrm>
                    <a:prstGeom prst="rect">
                      <a:avLst/>
                    </a:prstGeom>
                  </pic:spPr>
                </pic:pic>
              </a:graphicData>
            </a:graphic>
          </wp:inline>
        </w:drawing>
      </w:r>
    </w:p>
    <w:p w14:paraId="32776ADA" w14:textId="77777777" w:rsidR="00212287" w:rsidRDefault="00212287" w:rsidP="00495D82">
      <w:pPr>
        <w:pStyle w:val="Paragraphedeliste"/>
        <w:numPr>
          <w:ilvl w:val="0"/>
          <w:numId w:val="11"/>
        </w:numPr>
        <w:rPr>
          <w:lang w:eastAsia="fr-FR"/>
        </w:rPr>
      </w:pPr>
      <w:r>
        <w:rPr>
          <w:lang w:eastAsia="fr-FR"/>
        </w:rPr>
        <w:t>Display the firing rates of each neuronal subpopulation</w:t>
      </w:r>
      <w:r w:rsidR="00C920B4">
        <w:rPr>
          <w:lang w:eastAsia="fr-FR"/>
        </w:rPr>
        <w:t xml:space="preserve"> recorded under the variable “Pulses”</w:t>
      </w:r>
      <w:r>
        <w:rPr>
          <w:lang w:eastAsia="fr-FR"/>
        </w:rPr>
        <w:t xml:space="preserve">. Notice that signal names are exported from </w:t>
      </w:r>
      <w:proofErr w:type="spellStart"/>
      <w:r>
        <w:rPr>
          <w:lang w:eastAsia="fr-FR"/>
        </w:rPr>
        <w:t>Model.get_Pulse_</w:t>
      </w:r>
      <w:proofErr w:type="gramStart"/>
      <w:r>
        <w:rPr>
          <w:lang w:eastAsia="fr-FR"/>
        </w:rPr>
        <w:t>Names</w:t>
      </w:r>
      <w:proofErr w:type="spellEnd"/>
      <w:r>
        <w:rPr>
          <w:lang w:eastAsia="fr-FR"/>
        </w:rPr>
        <w:t>(</w:t>
      </w:r>
      <w:proofErr w:type="gramEnd"/>
      <w:r>
        <w:rPr>
          <w:lang w:eastAsia="fr-FR"/>
        </w:rPr>
        <w:t>)</w:t>
      </w:r>
      <w:r w:rsidR="00C920B4">
        <w:rPr>
          <w:lang w:eastAsia="fr-FR"/>
        </w:rPr>
        <w:t xml:space="preserve">, and </w:t>
      </w:r>
      <w:r w:rsidR="00C920B4">
        <w:rPr>
          <w:lang w:eastAsia="fr-FR"/>
        </w:rPr>
        <w:lastRenderedPageBreak/>
        <w:t xml:space="preserve">color map from </w:t>
      </w:r>
      <w:proofErr w:type="spellStart"/>
      <w:r w:rsidR="00C920B4">
        <w:rPr>
          <w:lang w:eastAsia="fr-FR"/>
        </w:rPr>
        <w:t>matplotlib.colors</w:t>
      </w:r>
      <w:proofErr w:type="spellEnd"/>
      <w:r w:rsidR="00C920B4">
        <w:rPr>
          <w:lang w:eastAsia="fr-FR"/>
        </w:rPr>
        <w:t xml:space="preserve">  module. </w:t>
      </w:r>
      <w:r>
        <w:rPr>
          <w:noProof/>
          <w:lang w:val="fr-FR" w:eastAsia="fr-FR"/>
        </w:rPr>
        <w:drawing>
          <wp:inline distT="0" distB="0" distL="0" distR="0" wp14:anchorId="4E8BC78C" wp14:editId="63731B93">
            <wp:extent cx="5760720" cy="123698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36980"/>
                    </a:xfrm>
                    <a:prstGeom prst="rect">
                      <a:avLst/>
                    </a:prstGeom>
                  </pic:spPr>
                </pic:pic>
              </a:graphicData>
            </a:graphic>
          </wp:inline>
        </w:drawing>
      </w:r>
    </w:p>
    <w:p w14:paraId="2A4AFE92" w14:textId="77777777" w:rsidR="00212287" w:rsidRDefault="00A97A1A" w:rsidP="00495D82">
      <w:pPr>
        <w:pStyle w:val="Paragraphedeliste"/>
        <w:numPr>
          <w:ilvl w:val="0"/>
          <w:numId w:val="11"/>
        </w:numPr>
        <w:rPr>
          <w:lang w:eastAsia="fr-FR"/>
        </w:rPr>
      </w:pPr>
      <w:r>
        <w:rPr>
          <w:lang w:eastAsia="fr-FR"/>
        </w:rPr>
        <w:t xml:space="preserve">Sum of the post-synaptic potentials received by the subpopulation of pyramidal cells (also referred as membrane potential) is saved as an extra signal (ESs). The function </w:t>
      </w:r>
      <w:proofErr w:type="spellStart"/>
      <w:r>
        <w:rPr>
          <w:lang w:eastAsia="fr-FR"/>
        </w:rPr>
        <w:t>EEG_</w:t>
      </w:r>
      <w:proofErr w:type="gramStart"/>
      <w:r>
        <w:rPr>
          <w:lang w:eastAsia="fr-FR"/>
        </w:rPr>
        <w:t>View</w:t>
      </w:r>
      <w:proofErr w:type="spellEnd"/>
      <w:r>
        <w:rPr>
          <w:lang w:eastAsia="fr-FR"/>
        </w:rPr>
        <w:t>(</w:t>
      </w:r>
      <w:proofErr w:type="gramEnd"/>
      <w:r>
        <w:rPr>
          <w:lang w:eastAsia="fr-FR"/>
        </w:rPr>
        <w:t>) is called for visualization.</w:t>
      </w:r>
    </w:p>
    <w:p w14:paraId="1A14E48F" w14:textId="77777777" w:rsidR="00A97A1A" w:rsidRDefault="00A97A1A" w:rsidP="004327CA">
      <w:pPr>
        <w:pStyle w:val="Paragraphedeliste"/>
        <w:ind w:left="1080"/>
        <w:rPr>
          <w:lang w:eastAsia="fr-FR"/>
        </w:rPr>
      </w:pPr>
      <w:r>
        <w:rPr>
          <w:noProof/>
          <w:lang w:val="fr-FR" w:eastAsia="fr-FR"/>
        </w:rPr>
        <w:drawing>
          <wp:inline distT="0" distB="0" distL="0" distR="0" wp14:anchorId="51F5CED0" wp14:editId="5E0BD76E">
            <wp:extent cx="4143375" cy="952500"/>
            <wp:effectExtent l="0" t="0" r="952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375" cy="952500"/>
                    </a:xfrm>
                    <a:prstGeom prst="rect">
                      <a:avLst/>
                    </a:prstGeom>
                  </pic:spPr>
                </pic:pic>
              </a:graphicData>
            </a:graphic>
          </wp:inline>
        </w:drawing>
      </w:r>
    </w:p>
    <w:p w14:paraId="2E90FA4C" w14:textId="77777777" w:rsidR="004327CA" w:rsidRDefault="004327CA" w:rsidP="00495D82">
      <w:pPr>
        <w:pStyle w:val="Paragraphedeliste"/>
        <w:numPr>
          <w:ilvl w:val="0"/>
          <w:numId w:val="11"/>
        </w:numPr>
        <w:rPr>
          <w:lang w:eastAsia="fr-FR"/>
        </w:rPr>
      </w:pPr>
      <w:r>
        <w:rPr>
          <w:lang w:eastAsia="fr-FR"/>
        </w:rPr>
        <w:t xml:space="preserve">Spectrogram of LFP is computed and display using the function </w:t>
      </w:r>
      <w:proofErr w:type="spellStart"/>
      <w:r>
        <w:rPr>
          <w:lang w:eastAsia="fr-FR"/>
        </w:rPr>
        <w:t>Spectrogram_Viewer</w:t>
      </w:r>
      <w:proofErr w:type="spellEnd"/>
      <w:r>
        <w:rPr>
          <w:lang w:eastAsia="fr-FR"/>
        </w:rPr>
        <w:t>()</w:t>
      </w:r>
    </w:p>
    <w:p w14:paraId="0ADEFFDE" w14:textId="77777777" w:rsidR="004327CA" w:rsidRDefault="004327CA" w:rsidP="00D65C81">
      <w:pPr>
        <w:pStyle w:val="Paragraphedeliste"/>
        <w:ind w:left="1080"/>
        <w:rPr>
          <w:lang w:eastAsia="fr-FR"/>
        </w:rPr>
      </w:pPr>
      <w:r>
        <w:rPr>
          <w:noProof/>
          <w:lang w:val="fr-FR" w:eastAsia="fr-FR"/>
        </w:rPr>
        <w:drawing>
          <wp:inline distT="0" distB="0" distL="0" distR="0" wp14:anchorId="075476F3" wp14:editId="4E63EF8A">
            <wp:extent cx="5760720" cy="61785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17855"/>
                    </a:xfrm>
                    <a:prstGeom prst="rect">
                      <a:avLst/>
                    </a:prstGeom>
                  </pic:spPr>
                </pic:pic>
              </a:graphicData>
            </a:graphic>
          </wp:inline>
        </w:drawing>
      </w:r>
    </w:p>
    <w:p w14:paraId="280A9B5A" w14:textId="77777777" w:rsidR="00D65C81" w:rsidRDefault="00114966" w:rsidP="00495D82">
      <w:pPr>
        <w:pStyle w:val="Paragraphedeliste"/>
        <w:numPr>
          <w:ilvl w:val="0"/>
          <w:numId w:val="11"/>
        </w:numPr>
        <w:rPr>
          <w:lang w:eastAsia="fr-FR"/>
        </w:rPr>
      </w:pPr>
      <w:r>
        <w:rPr>
          <w:lang w:eastAsia="fr-FR"/>
        </w:rPr>
        <w:t>The</w:t>
      </w:r>
      <w:r w:rsidR="007C5C80">
        <w:rPr>
          <w:lang w:eastAsia="fr-FR"/>
        </w:rPr>
        <w:t xml:space="preserve"> function main() ends by executing </w:t>
      </w:r>
      <w:proofErr w:type="spellStart"/>
      <w:r w:rsidR="007C5C80">
        <w:rPr>
          <w:lang w:eastAsia="fr-FR"/>
        </w:rPr>
        <w:t>Qt</w:t>
      </w:r>
      <w:proofErr w:type="spellEnd"/>
      <w:r w:rsidR="007C5C80">
        <w:rPr>
          <w:lang w:eastAsia="fr-FR"/>
        </w:rPr>
        <w:t xml:space="preserve"> application</w:t>
      </w:r>
    </w:p>
    <w:p w14:paraId="39F68BE9" w14:textId="77777777" w:rsidR="00114966" w:rsidRPr="00C92A85" w:rsidRDefault="00114966" w:rsidP="00114966">
      <w:pPr>
        <w:pStyle w:val="Paragraphedeliste"/>
        <w:ind w:left="1080"/>
        <w:rPr>
          <w:lang w:eastAsia="fr-FR"/>
        </w:rPr>
      </w:pPr>
      <w:r>
        <w:rPr>
          <w:noProof/>
          <w:lang w:val="fr-FR" w:eastAsia="fr-FR"/>
        </w:rPr>
        <w:drawing>
          <wp:inline distT="0" distB="0" distL="0" distR="0" wp14:anchorId="6AE961DD" wp14:editId="165C483C">
            <wp:extent cx="1552575" cy="2571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2575" cy="257175"/>
                    </a:xfrm>
                    <a:prstGeom prst="rect">
                      <a:avLst/>
                    </a:prstGeom>
                  </pic:spPr>
                </pic:pic>
              </a:graphicData>
            </a:graphic>
          </wp:inline>
        </w:drawing>
      </w:r>
    </w:p>
    <w:p w14:paraId="426236AC" w14:textId="77777777" w:rsidR="00A4388C" w:rsidRPr="00A4388C" w:rsidRDefault="00B702E2" w:rsidP="00A4388C">
      <w:pPr>
        <w:rPr>
          <w:lang w:eastAsia="fr-FR"/>
        </w:rPr>
      </w:pPr>
      <w:r>
        <w:rPr>
          <w:lang w:eastAsia="fr-FR"/>
        </w:rPr>
        <w:t xml:space="preserve">Running this scripts yields four windows as in </w:t>
      </w:r>
      <w:r>
        <w:rPr>
          <w:lang w:eastAsia="fr-FR"/>
        </w:rPr>
        <w:fldChar w:fldCharType="begin"/>
      </w:r>
      <w:r>
        <w:rPr>
          <w:lang w:eastAsia="fr-FR"/>
        </w:rPr>
        <w:instrText xml:space="preserve"> REF _Ref162361391 \h </w:instrText>
      </w:r>
      <w:r>
        <w:rPr>
          <w:lang w:eastAsia="fr-FR"/>
        </w:rPr>
      </w:r>
      <w:r>
        <w:rPr>
          <w:lang w:eastAsia="fr-FR"/>
        </w:rPr>
        <w:fldChar w:fldCharType="separate"/>
      </w:r>
      <w:r w:rsidR="00885F2A">
        <w:t xml:space="preserve">Figure </w:t>
      </w:r>
      <w:r w:rsidR="00885F2A">
        <w:rPr>
          <w:noProof/>
        </w:rPr>
        <w:t>13</w:t>
      </w:r>
      <w:r>
        <w:rPr>
          <w:lang w:eastAsia="fr-FR"/>
        </w:rPr>
        <w:fldChar w:fldCharType="end"/>
      </w:r>
      <w:r>
        <w:rPr>
          <w:lang w:eastAsia="fr-FR"/>
        </w:rPr>
        <w:t>.</w:t>
      </w:r>
    </w:p>
    <w:p w14:paraId="4CD833D5" w14:textId="77777777" w:rsidR="004173F4" w:rsidRDefault="0008338E" w:rsidP="004173F4">
      <w:pPr>
        <w:keepNext/>
      </w:pPr>
      <w:r>
        <w:rPr>
          <w:noProof/>
          <w:lang w:val="fr-FR" w:eastAsia="fr-FR"/>
        </w:rPr>
        <w:drawing>
          <wp:inline distT="0" distB="0" distL="0" distR="0" wp14:anchorId="6D4BDD77" wp14:editId="127C1CDD">
            <wp:extent cx="5760720" cy="36010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01085"/>
                    </a:xfrm>
                    <a:prstGeom prst="rect">
                      <a:avLst/>
                    </a:prstGeom>
                  </pic:spPr>
                </pic:pic>
              </a:graphicData>
            </a:graphic>
          </wp:inline>
        </w:drawing>
      </w:r>
    </w:p>
    <w:p w14:paraId="1D4959EF" w14:textId="77777777" w:rsidR="00EA7837" w:rsidRDefault="004173F4" w:rsidP="004173F4">
      <w:pPr>
        <w:pStyle w:val="Lgende"/>
      </w:pPr>
      <w:bookmarkStart w:id="133" w:name="_Ref162361391"/>
      <w:r>
        <w:t xml:space="preserve">Figure </w:t>
      </w:r>
      <w:r>
        <w:fldChar w:fldCharType="begin"/>
      </w:r>
      <w:r>
        <w:instrText xml:space="preserve"> SEQ Figure \* ARABIC </w:instrText>
      </w:r>
      <w:r>
        <w:fldChar w:fldCharType="separate"/>
      </w:r>
      <w:r w:rsidR="00885F2A">
        <w:rPr>
          <w:noProof/>
        </w:rPr>
        <w:t>13</w:t>
      </w:r>
      <w:r>
        <w:fldChar w:fldCharType="end"/>
      </w:r>
      <w:bookmarkEnd w:id="133"/>
      <w:r w:rsidR="00B702E2">
        <w:t xml:space="preserve">. Displayed signals after running Practical </w:t>
      </w:r>
      <w:r w:rsidR="006D39BF">
        <w:t>e</w:t>
      </w:r>
      <w:r w:rsidR="00B702E2">
        <w:t>xample 1.</w:t>
      </w:r>
    </w:p>
    <w:p w14:paraId="220BDA5A" w14:textId="77777777" w:rsidR="00A72FFD" w:rsidRPr="00A72FFD" w:rsidRDefault="00A72FFD" w:rsidP="00A72FFD">
      <w:pPr>
        <w:rPr>
          <w:lang w:eastAsia="fr-FR"/>
        </w:rPr>
      </w:pPr>
    </w:p>
    <w:p w14:paraId="3BC46ED6" w14:textId="77777777" w:rsidR="00F2180F" w:rsidRDefault="007538B7" w:rsidP="00041B11">
      <w:pPr>
        <w:pStyle w:val="Titre1"/>
      </w:pPr>
      <w:bookmarkStart w:id="134" w:name="_Toc162529158"/>
      <w:r>
        <w:lastRenderedPageBreak/>
        <w:t xml:space="preserve">Practical Example 2: simulating </w:t>
      </w:r>
      <w:r w:rsidR="007613D5">
        <w:t>a seizure-like activity</w:t>
      </w:r>
      <w:bookmarkEnd w:id="134"/>
      <w:r>
        <w:t xml:space="preserve"> </w:t>
      </w:r>
    </w:p>
    <w:p w14:paraId="79DCCDCC" w14:textId="77777777" w:rsidR="00BB34CA" w:rsidRDefault="00BB34CA" w:rsidP="00BB34CA">
      <w:r>
        <w:t>In this example, we modify one of the already available scripts</w:t>
      </w:r>
      <w:r w:rsidR="0043614A">
        <w:t xml:space="preserve"> on the </w:t>
      </w:r>
      <w:proofErr w:type="spellStart"/>
      <w:r w:rsidR="0043614A">
        <w:t>GitHub</w:t>
      </w:r>
      <w:proofErr w:type="spellEnd"/>
      <w:r w:rsidR="0043614A">
        <w:t xml:space="preserve"> page, </w:t>
      </w:r>
      <w:r w:rsidR="009F5772">
        <w:t>which</w:t>
      </w:r>
      <w:r w:rsidR="0043614A">
        <w:t xml:space="preserve"> is “67_spikewave_2.txt”</w:t>
      </w:r>
      <w:r w:rsidR="008C635C">
        <w:t xml:space="preserve">. </w:t>
      </w:r>
      <w:r w:rsidR="00890F43">
        <w:t xml:space="preserve">The model contains 67 regions, of which the first one corresponds to thalamus and the rest to neocortical regions associated to the </w:t>
      </w:r>
      <w:proofErr w:type="spellStart"/>
      <w:r w:rsidR="00890F43">
        <w:t>Desikan</w:t>
      </w:r>
      <w:proofErr w:type="spellEnd"/>
      <w:r w:rsidR="00890F43">
        <w:t xml:space="preserve"> atlas.</w:t>
      </w:r>
      <w:r w:rsidR="009F5772">
        <w:t xml:space="preserve"> The region </w:t>
      </w:r>
      <w:proofErr w:type="spellStart"/>
      <w:r w:rsidR="009F5772">
        <w:t>rPREC</w:t>
      </w:r>
      <w:proofErr w:type="spellEnd"/>
      <w:r w:rsidR="009F5772">
        <w:t xml:space="preserve"> </w:t>
      </w:r>
      <w:r w:rsidR="000979A4">
        <w:t xml:space="preserve">undergoes </w:t>
      </w:r>
      <w:proofErr w:type="spellStart"/>
      <w:r w:rsidR="000979A4">
        <w:t>interictal</w:t>
      </w:r>
      <w:proofErr w:type="spellEnd"/>
      <w:r w:rsidR="000979A4">
        <w:t xml:space="preserve"> </w:t>
      </w:r>
      <w:r w:rsidR="009F5772">
        <w:t xml:space="preserve">spike-wave discharges. </w:t>
      </w:r>
      <w:r w:rsidR="008C635C">
        <w:t xml:space="preserve">We change </w:t>
      </w:r>
      <w:r w:rsidR="00890F43">
        <w:t xml:space="preserve">three parameters of </w:t>
      </w:r>
      <w:r w:rsidR="00B754CA">
        <w:t>the corresponding NMM (</w:t>
      </w:r>
      <w:proofErr w:type="gramStart"/>
      <w:r w:rsidR="00B754CA">
        <w:t>NMM[</w:t>
      </w:r>
      <w:proofErr w:type="gramEnd"/>
      <w:r w:rsidR="00B754CA">
        <w:t xml:space="preserve">24]) </w:t>
      </w:r>
      <w:r w:rsidR="008C635C">
        <w:t xml:space="preserve">to get a transition from </w:t>
      </w:r>
      <w:proofErr w:type="spellStart"/>
      <w:r w:rsidR="008C635C">
        <w:t>interictal</w:t>
      </w:r>
      <w:proofErr w:type="spellEnd"/>
      <w:r w:rsidR="008C635C">
        <w:t xml:space="preserve"> phase with spike-wave discharges to </w:t>
      </w:r>
      <w:r w:rsidR="00DA54D8">
        <w:t xml:space="preserve">an </w:t>
      </w:r>
      <w:proofErr w:type="spellStart"/>
      <w:r w:rsidR="00DA54D8">
        <w:t>ictal</w:t>
      </w:r>
      <w:proofErr w:type="spellEnd"/>
      <w:r w:rsidR="00DA54D8">
        <w:t xml:space="preserve"> phase followed by a seizure termination.</w:t>
      </w:r>
      <w:r w:rsidR="00890F43">
        <w:t xml:space="preserve"> This transition is obtained by fixing the parameter CI1CI1 to 0 during whole simulation, and by varying the parameters PCI2 and Ba dynamically. </w:t>
      </w:r>
    </w:p>
    <w:p w14:paraId="26D004F2" w14:textId="77777777" w:rsidR="005B1377" w:rsidRDefault="005B1377" w:rsidP="00BB34CA">
      <w:r>
        <w:t xml:space="preserve">The general structure of the script follows </w:t>
      </w:r>
      <w:r w:rsidR="001D54C7">
        <w:t xml:space="preserve">the one of </w:t>
      </w:r>
      <w:r w:rsidR="001D54C7">
        <w:fldChar w:fldCharType="begin"/>
      </w:r>
      <w:r w:rsidR="001D54C7">
        <w:instrText xml:space="preserve"> REF _Ref162364433 \h </w:instrText>
      </w:r>
      <w:r w:rsidR="001D54C7">
        <w:fldChar w:fldCharType="separate"/>
      </w:r>
      <w:r w:rsidR="00885F2A">
        <w:rPr>
          <w:rFonts w:eastAsia="Times New Roman"/>
          <w:lang w:eastAsia="fr-FR"/>
        </w:rPr>
        <w:t>Practical example 1: running from a previously saved simulation file</w:t>
      </w:r>
      <w:r w:rsidR="001D54C7">
        <w:fldChar w:fldCharType="end"/>
      </w:r>
      <w:r w:rsidR="001D54C7">
        <w:t>.</w:t>
      </w:r>
      <w:r w:rsidR="006335A5">
        <w:t xml:space="preserve"> </w:t>
      </w:r>
      <w:r w:rsidR="00776E68">
        <w:t>Below we detail parameter variations</w:t>
      </w:r>
      <w:r w:rsidR="00C95AEA">
        <w:t xml:space="preserve"> and forward solution.</w:t>
      </w:r>
      <w:r w:rsidR="000C23DE" w:rsidRPr="000C23DE">
        <w:t xml:space="preserve"> </w:t>
      </w:r>
      <w:r w:rsidR="000C23DE">
        <w:t>For the illustrative purposes, numerical integration accounts for the neocortical structural delay matrix.</w:t>
      </w:r>
      <w:r w:rsidR="00961802">
        <w:t xml:space="preserve"> Since the subcortical regions as thalamus do not contribute to the EEG signals, the lead field matrix projects the 66 neocortical regions to EGG electrodes. </w:t>
      </w:r>
    </w:p>
    <w:p w14:paraId="155A78E1" w14:textId="77777777" w:rsidR="00FE19F2" w:rsidRDefault="000D0B1A" w:rsidP="00FE19F2">
      <w:pPr>
        <w:pStyle w:val="Paragraphedeliste"/>
        <w:numPr>
          <w:ilvl w:val="0"/>
          <w:numId w:val="10"/>
        </w:numPr>
      </w:pPr>
      <w:r>
        <w:t>Function</w:t>
      </w:r>
      <w:r w:rsidR="00FE19F2">
        <w:t xml:space="preserve"> main()</w:t>
      </w:r>
    </w:p>
    <w:p w14:paraId="4ADC15B9" w14:textId="77777777" w:rsidR="00FE19F2" w:rsidRDefault="00FE19F2" w:rsidP="00FE19F2">
      <w:pPr>
        <w:pStyle w:val="Paragraphedeliste"/>
        <w:numPr>
          <w:ilvl w:val="0"/>
          <w:numId w:val="11"/>
        </w:numPr>
      </w:pPr>
      <w:r>
        <w:t xml:space="preserve">Create a model with 67 regions, (1 for thalamus, 66 for </w:t>
      </w:r>
      <w:proofErr w:type="spellStart"/>
      <w:r>
        <w:t>neocortex</w:t>
      </w:r>
      <w:proofErr w:type="spellEnd"/>
      <w:r>
        <w:t>):</w:t>
      </w:r>
    </w:p>
    <w:p w14:paraId="783A26B5" w14:textId="77777777" w:rsidR="00FE19F2" w:rsidRDefault="00FE19F2" w:rsidP="00FE19F2">
      <w:pPr>
        <w:pStyle w:val="Paragraphedeliste"/>
        <w:ind w:left="1080"/>
      </w:pPr>
      <w:r>
        <w:rPr>
          <w:noProof/>
          <w:lang w:val="fr-FR" w:eastAsia="fr-FR"/>
        </w:rPr>
        <w:drawing>
          <wp:inline distT="0" distB="0" distL="0" distR="0" wp14:anchorId="3E6BFCDD" wp14:editId="4FD07510">
            <wp:extent cx="3362325" cy="4095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325" cy="409575"/>
                    </a:xfrm>
                    <a:prstGeom prst="rect">
                      <a:avLst/>
                    </a:prstGeom>
                  </pic:spPr>
                </pic:pic>
              </a:graphicData>
            </a:graphic>
          </wp:inline>
        </w:drawing>
      </w:r>
    </w:p>
    <w:p w14:paraId="69EBD90D" w14:textId="77777777" w:rsidR="00FE19F2" w:rsidRDefault="00FE19F2" w:rsidP="00FE19F2">
      <w:pPr>
        <w:pStyle w:val="Paragraphedeliste"/>
        <w:numPr>
          <w:ilvl w:val="0"/>
          <w:numId w:val="11"/>
        </w:numPr>
        <w:rPr>
          <w:lang w:eastAsia="fr-FR"/>
        </w:rPr>
      </w:pPr>
      <w:r>
        <w:rPr>
          <w:lang w:eastAsia="fr-FR"/>
        </w:rPr>
        <w:t xml:space="preserve">Load the </w:t>
      </w:r>
      <w:r w:rsidRPr="004A0BD6">
        <w:rPr>
          <w:lang w:eastAsia="fr-FR"/>
        </w:rPr>
        <w:t xml:space="preserve">saved </w:t>
      </w:r>
      <w:r>
        <w:rPr>
          <w:lang w:eastAsia="fr-FR"/>
        </w:rPr>
        <w:t xml:space="preserve">simulation </w:t>
      </w:r>
      <w:r w:rsidRPr="004A0BD6">
        <w:rPr>
          <w:lang w:eastAsia="fr-FR"/>
        </w:rPr>
        <w:t>file under « </w:t>
      </w:r>
      <w:proofErr w:type="spellStart"/>
      <w:r w:rsidRPr="004A0BD6">
        <w:rPr>
          <w:lang w:eastAsia="fr-FR"/>
        </w:rPr>
        <w:t>SaveFiles</w:t>
      </w:r>
      <w:proofErr w:type="spellEnd"/>
      <w:r w:rsidRPr="004A0BD6">
        <w:rPr>
          <w:lang w:eastAsia="fr-FR"/>
        </w:rPr>
        <w:t> » directory</w:t>
      </w:r>
      <w:r>
        <w:rPr>
          <w:lang w:eastAsia="fr-FR"/>
        </w:rPr>
        <w:t>:</w:t>
      </w:r>
    </w:p>
    <w:p w14:paraId="17F2A5C3" w14:textId="77777777" w:rsidR="00FE19F2" w:rsidRDefault="00890F43" w:rsidP="00890F43">
      <w:pPr>
        <w:pStyle w:val="Paragraphedeliste"/>
        <w:ind w:left="1080"/>
        <w:rPr>
          <w:lang w:eastAsia="fr-FR"/>
        </w:rPr>
      </w:pPr>
      <w:r>
        <w:rPr>
          <w:noProof/>
          <w:lang w:val="fr-FR" w:eastAsia="fr-FR"/>
        </w:rPr>
        <w:drawing>
          <wp:inline distT="0" distB="0" distL="0" distR="0" wp14:anchorId="0B27CB4B" wp14:editId="10AEC5FB">
            <wp:extent cx="5760720" cy="5537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53720"/>
                    </a:xfrm>
                    <a:prstGeom prst="rect">
                      <a:avLst/>
                    </a:prstGeom>
                  </pic:spPr>
                </pic:pic>
              </a:graphicData>
            </a:graphic>
          </wp:inline>
        </w:drawing>
      </w:r>
    </w:p>
    <w:p w14:paraId="52CDDBBE" w14:textId="77777777" w:rsidR="00B14EDA" w:rsidRDefault="00B14EDA" w:rsidP="00FE19F2">
      <w:pPr>
        <w:pStyle w:val="Paragraphedeliste"/>
        <w:numPr>
          <w:ilvl w:val="0"/>
          <w:numId w:val="11"/>
        </w:numPr>
        <w:rPr>
          <w:lang w:eastAsia="fr-FR"/>
        </w:rPr>
      </w:pPr>
      <w:r>
        <w:rPr>
          <w:lang w:eastAsia="fr-FR"/>
        </w:rPr>
        <w:t xml:space="preserve">Define numerical integration </w:t>
      </w:r>
      <w:proofErr w:type="spellStart"/>
      <w:r>
        <w:rPr>
          <w:lang w:eastAsia="fr-FR"/>
        </w:rPr>
        <w:t>paramters</w:t>
      </w:r>
      <w:proofErr w:type="spellEnd"/>
      <w:r>
        <w:rPr>
          <w:lang w:eastAsia="fr-FR"/>
        </w:rPr>
        <w:t>:</w:t>
      </w:r>
    </w:p>
    <w:p w14:paraId="3E73E0D0" w14:textId="77777777" w:rsidR="00B14EDA" w:rsidRDefault="00B14EDA" w:rsidP="00B14EDA">
      <w:pPr>
        <w:pStyle w:val="Paragraphedeliste"/>
        <w:ind w:left="1080"/>
        <w:rPr>
          <w:lang w:eastAsia="fr-FR"/>
        </w:rPr>
      </w:pPr>
      <w:r>
        <w:rPr>
          <w:noProof/>
          <w:lang w:val="fr-FR" w:eastAsia="fr-FR"/>
        </w:rPr>
        <w:drawing>
          <wp:inline distT="0" distB="0" distL="0" distR="0" wp14:anchorId="1BEDD779" wp14:editId="0E6FF3A8">
            <wp:extent cx="2162175" cy="5905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2175" cy="590550"/>
                    </a:xfrm>
                    <a:prstGeom prst="rect">
                      <a:avLst/>
                    </a:prstGeom>
                  </pic:spPr>
                </pic:pic>
              </a:graphicData>
            </a:graphic>
          </wp:inline>
        </w:drawing>
      </w:r>
    </w:p>
    <w:p w14:paraId="7E846EC4" w14:textId="77777777" w:rsidR="00890F43" w:rsidRDefault="00F712E7" w:rsidP="00FE19F2">
      <w:pPr>
        <w:pStyle w:val="Paragraphedeliste"/>
        <w:numPr>
          <w:ilvl w:val="0"/>
          <w:numId w:val="11"/>
        </w:numPr>
        <w:rPr>
          <w:lang w:eastAsia="fr-FR"/>
        </w:rPr>
      </w:pPr>
      <w:r>
        <w:rPr>
          <w:lang w:eastAsia="fr-FR"/>
        </w:rPr>
        <w:t>Change the value of CI1CI1 of NMM[24]:</w:t>
      </w:r>
    </w:p>
    <w:p w14:paraId="399A41ED" w14:textId="77777777" w:rsidR="00F712E7" w:rsidRDefault="00F712E7" w:rsidP="00DF6DD8">
      <w:pPr>
        <w:pStyle w:val="Paragraphedeliste"/>
        <w:ind w:left="1080"/>
        <w:rPr>
          <w:lang w:eastAsia="fr-FR"/>
        </w:rPr>
      </w:pPr>
      <w:r>
        <w:rPr>
          <w:noProof/>
          <w:lang w:val="fr-FR" w:eastAsia="fr-FR"/>
        </w:rPr>
        <w:drawing>
          <wp:inline distT="0" distB="0" distL="0" distR="0" wp14:anchorId="77E33E6F" wp14:editId="63DF1053">
            <wp:extent cx="4295775" cy="40957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5775" cy="409575"/>
                    </a:xfrm>
                    <a:prstGeom prst="rect">
                      <a:avLst/>
                    </a:prstGeom>
                  </pic:spPr>
                </pic:pic>
              </a:graphicData>
            </a:graphic>
          </wp:inline>
        </w:drawing>
      </w:r>
    </w:p>
    <w:p w14:paraId="6DDFEA26" w14:textId="77777777" w:rsidR="00F712E7" w:rsidRDefault="003779DE" w:rsidP="00FE19F2">
      <w:pPr>
        <w:pStyle w:val="Paragraphedeliste"/>
        <w:numPr>
          <w:ilvl w:val="0"/>
          <w:numId w:val="11"/>
        </w:numPr>
        <w:rPr>
          <w:lang w:eastAsia="fr-FR"/>
        </w:rPr>
      </w:pPr>
      <w:r>
        <w:rPr>
          <w:lang w:eastAsia="fr-FR"/>
        </w:rPr>
        <w:t xml:space="preserve">Define how the parameter </w:t>
      </w:r>
      <w:r>
        <w:t>PCI2 and Ba change during stimulation</w:t>
      </w:r>
      <w:r w:rsidR="0006665F">
        <w:t>:</w:t>
      </w:r>
    </w:p>
    <w:p w14:paraId="4226B7D4" w14:textId="77777777" w:rsidR="0006665F" w:rsidRDefault="00D7575C" w:rsidP="00D7575C">
      <w:pPr>
        <w:pStyle w:val="Paragraphedeliste"/>
        <w:ind w:left="1080"/>
        <w:rPr>
          <w:lang w:eastAsia="fr-FR"/>
        </w:rPr>
      </w:pPr>
      <w:r>
        <w:rPr>
          <w:noProof/>
          <w:lang w:val="fr-FR" w:eastAsia="fr-FR"/>
        </w:rPr>
        <w:drawing>
          <wp:inline distT="0" distB="0" distL="0" distR="0" wp14:anchorId="7F821E7C" wp14:editId="3DD86F30">
            <wp:extent cx="5760720" cy="1976120"/>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976120"/>
                    </a:xfrm>
                    <a:prstGeom prst="rect">
                      <a:avLst/>
                    </a:prstGeom>
                  </pic:spPr>
                </pic:pic>
              </a:graphicData>
            </a:graphic>
          </wp:inline>
        </w:drawing>
      </w:r>
    </w:p>
    <w:p w14:paraId="62671BF3" w14:textId="77777777" w:rsidR="00B47B19" w:rsidRDefault="008B4D48" w:rsidP="000C23DE">
      <w:pPr>
        <w:pStyle w:val="Paragraphedeliste"/>
        <w:numPr>
          <w:ilvl w:val="0"/>
          <w:numId w:val="11"/>
        </w:numPr>
        <w:rPr>
          <w:lang w:eastAsia="fr-FR"/>
        </w:rPr>
      </w:pPr>
      <w:r>
        <w:rPr>
          <w:lang w:eastAsia="fr-FR"/>
        </w:rPr>
        <w:t xml:space="preserve">Save the model,  parameter evolution, stimulation to a file </w:t>
      </w:r>
      <w:r w:rsidR="00B47B19">
        <w:rPr>
          <w:lang w:eastAsia="fr-FR"/>
        </w:rPr>
        <w:t>for future use:</w:t>
      </w:r>
    </w:p>
    <w:p w14:paraId="28A8349C" w14:textId="77777777" w:rsidR="00B47B19" w:rsidRDefault="00B47B19" w:rsidP="007F7858">
      <w:pPr>
        <w:pStyle w:val="Paragraphedeliste"/>
        <w:ind w:left="1080"/>
        <w:rPr>
          <w:lang w:eastAsia="fr-FR"/>
        </w:rPr>
      </w:pPr>
      <w:r>
        <w:rPr>
          <w:noProof/>
          <w:lang w:val="fr-FR" w:eastAsia="fr-FR"/>
        </w:rPr>
        <w:drawing>
          <wp:inline distT="0" distB="0" distL="0" distR="0" wp14:anchorId="332E4CE5" wp14:editId="1248B979">
            <wp:extent cx="5760720" cy="492125"/>
            <wp:effectExtent l="0" t="0" r="0" b="3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92125"/>
                    </a:xfrm>
                    <a:prstGeom prst="rect">
                      <a:avLst/>
                    </a:prstGeom>
                  </pic:spPr>
                </pic:pic>
              </a:graphicData>
            </a:graphic>
          </wp:inline>
        </w:drawing>
      </w:r>
    </w:p>
    <w:p w14:paraId="57F71DC3" w14:textId="77777777" w:rsidR="00D7575C" w:rsidRDefault="00B14EDA" w:rsidP="000C23DE">
      <w:pPr>
        <w:pStyle w:val="Paragraphedeliste"/>
        <w:numPr>
          <w:ilvl w:val="0"/>
          <w:numId w:val="11"/>
        </w:numPr>
        <w:rPr>
          <w:lang w:eastAsia="fr-FR"/>
        </w:rPr>
      </w:pPr>
      <w:r>
        <w:rPr>
          <w:lang w:eastAsia="fr-FR"/>
        </w:rPr>
        <w:t>Run</w:t>
      </w:r>
      <w:r w:rsidR="00577606">
        <w:rPr>
          <w:lang w:eastAsia="fr-FR"/>
        </w:rPr>
        <w:t xml:space="preserve"> numerical integration </w:t>
      </w:r>
      <w:r>
        <w:rPr>
          <w:lang w:eastAsia="fr-FR"/>
        </w:rPr>
        <w:t xml:space="preserve">by </w:t>
      </w:r>
      <w:proofErr w:type="spellStart"/>
      <w:r>
        <w:rPr>
          <w:lang w:eastAsia="fr-FR"/>
        </w:rPr>
        <w:t>takin</w:t>
      </w:r>
      <w:proofErr w:type="spellEnd"/>
      <w:r>
        <w:rPr>
          <w:lang w:eastAsia="fr-FR"/>
        </w:rPr>
        <w:t xml:space="preserve"> into account the cortical delay matrix</w:t>
      </w:r>
      <w:r w:rsidR="000C23DE">
        <w:rPr>
          <w:lang w:eastAsia="fr-FR"/>
        </w:rPr>
        <w:t xml:space="preserve"> using the function </w:t>
      </w:r>
      <w:proofErr w:type="spellStart"/>
      <w:r w:rsidR="000C23DE" w:rsidRPr="000C23DE">
        <w:rPr>
          <w:rFonts w:ascii="Consolas" w:hAnsi="Consolas"/>
          <w:sz w:val="21"/>
          <w:szCs w:val="21"/>
          <w:lang w:eastAsia="fr-FR"/>
        </w:rPr>
        <w:t>Compute_Time_with_delay</w:t>
      </w:r>
      <w:proofErr w:type="spellEnd"/>
      <w:r w:rsidR="000C23DE" w:rsidRPr="000C23DE">
        <w:rPr>
          <w:rFonts w:ascii="Consolas" w:hAnsi="Consolas"/>
          <w:sz w:val="21"/>
          <w:szCs w:val="21"/>
          <w:lang w:eastAsia="fr-FR"/>
        </w:rPr>
        <w:t>()</w:t>
      </w:r>
    </w:p>
    <w:p w14:paraId="3E3D9A8E" w14:textId="77777777" w:rsidR="00B14EDA" w:rsidRDefault="00B14EDA" w:rsidP="00B14EDA">
      <w:pPr>
        <w:pStyle w:val="Paragraphedeliste"/>
        <w:ind w:left="1080"/>
        <w:rPr>
          <w:lang w:eastAsia="fr-FR"/>
        </w:rPr>
      </w:pPr>
      <w:r>
        <w:rPr>
          <w:noProof/>
          <w:lang w:val="fr-FR" w:eastAsia="fr-FR"/>
        </w:rPr>
        <w:lastRenderedPageBreak/>
        <w:drawing>
          <wp:inline distT="0" distB="0" distL="0" distR="0" wp14:anchorId="0B0006FD" wp14:editId="1B18DBF3">
            <wp:extent cx="5760720" cy="88328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883285"/>
                    </a:xfrm>
                    <a:prstGeom prst="rect">
                      <a:avLst/>
                    </a:prstGeom>
                  </pic:spPr>
                </pic:pic>
              </a:graphicData>
            </a:graphic>
          </wp:inline>
        </w:drawing>
      </w:r>
    </w:p>
    <w:p w14:paraId="5C5F15D2" w14:textId="77777777" w:rsidR="00B14EDA" w:rsidRDefault="000C23DE" w:rsidP="00FE19F2">
      <w:pPr>
        <w:pStyle w:val="Paragraphedeliste"/>
        <w:numPr>
          <w:ilvl w:val="0"/>
          <w:numId w:val="11"/>
        </w:numPr>
        <w:rPr>
          <w:lang w:eastAsia="fr-FR"/>
        </w:rPr>
      </w:pPr>
      <w:r>
        <w:rPr>
          <w:lang w:eastAsia="fr-FR"/>
        </w:rPr>
        <w:t>Choose the montage (number of EEG contacts</w:t>
      </w:r>
      <w:r w:rsidR="007C0F9A">
        <w:rPr>
          <w:lang w:eastAsia="fr-FR"/>
        </w:rPr>
        <w:t xml:space="preserve">), </w:t>
      </w:r>
      <w:r>
        <w:rPr>
          <w:lang w:eastAsia="fr-FR"/>
        </w:rPr>
        <w:t xml:space="preserve">load </w:t>
      </w:r>
      <w:r w:rsidR="007C0F9A">
        <w:rPr>
          <w:lang w:eastAsia="fr-FR"/>
        </w:rPr>
        <w:t xml:space="preserve">the </w:t>
      </w:r>
      <w:r>
        <w:rPr>
          <w:lang w:eastAsia="fr-FR"/>
        </w:rPr>
        <w:t xml:space="preserve">corresponding lead field and </w:t>
      </w:r>
      <w:r w:rsidR="007C0F9A">
        <w:rPr>
          <w:lang w:eastAsia="fr-FR"/>
        </w:rPr>
        <w:t xml:space="preserve">electrode name files. </w:t>
      </w:r>
    </w:p>
    <w:p w14:paraId="46D50A22" w14:textId="77777777" w:rsidR="00945BDB" w:rsidRDefault="00945BDB" w:rsidP="006D7026">
      <w:pPr>
        <w:pStyle w:val="Paragraphedeliste"/>
        <w:ind w:left="1080"/>
        <w:rPr>
          <w:lang w:eastAsia="fr-FR"/>
        </w:rPr>
      </w:pPr>
      <w:r>
        <w:rPr>
          <w:noProof/>
          <w:lang w:val="fr-FR" w:eastAsia="fr-FR"/>
        </w:rPr>
        <w:drawing>
          <wp:inline distT="0" distB="0" distL="0" distR="0" wp14:anchorId="23BAAA0F" wp14:editId="4B1ABE71">
            <wp:extent cx="5760720" cy="5554345"/>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554345"/>
                    </a:xfrm>
                    <a:prstGeom prst="rect">
                      <a:avLst/>
                    </a:prstGeom>
                  </pic:spPr>
                </pic:pic>
              </a:graphicData>
            </a:graphic>
          </wp:inline>
        </w:drawing>
      </w:r>
    </w:p>
    <w:p w14:paraId="75F282F4" w14:textId="77777777" w:rsidR="006D7026" w:rsidRDefault="006D7026" w:rsidP="00FE19F2">
      <w:pPr>
        <w:pStyle w:val="Paragraphedeliste"/>
        <w:numPr>
          <w:ilvl w:val="0"/>
          <w:numId w:val="11"/>
        </w:numPr>
        <w:rPr>
          <w:lang w:eastAsia="fr-FR"/>
        </w:rPr>
      </w:pPr>
      <w:r>
        <w:rPr>
          <w:lang w:eastAsia="fr-FR"/>
        </w:rPr>
        <w:t>Apply the lead field to the LFP signals of the neocortical sources (ignore thalamus).</w:t>
      </w:r>
    </w:p>
    <w:p w14:paraId="7396CB37" w14:textId="77777777" w:rsidR="00144A38" w:rsidRDefault="00144A38" w:rsidP="00144A38">
      <w:pPr>
        <w:pStyle w:val="Paragraphedeliste"/>
        <w:ind w:left="1080"/>
        <w:rPr>
          <w:lang w:eastAsia="fr-FR"/>
        </w:rPr>
      </w:pPr>
      <w:r>
        <w:rPr>
          <w:noProof/>
          <w:lang w:val="fr-FR" w:eastAsia="fr-FR"/>
        </w:rPr>
        <w:drawing>
          <wp:inline distT="0" distB="0" distL="0" distR="0" wp14:anchorId="5C08C958" wp14:editId="58211C12">
            <wp:extent cx="3476625" cy="38100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6625" cy="381000"/>
                    </a:xfrm>
                    <a:prstGeom prst="rect">
                      <a:avLst/>
                    </a:prstGeom>
                  </pic:spPr>
                </pic:pic>
              </a:graphicData>
            </a:graphic>
          </wp:inline>
        </w:drawing>
      </w:r>
    </w:p>
    <w:p w14:paraId="7AFEF17E" w14:textId="77777777" w:rsidR="008F4BFE" w:rsidRDefault="00006E40" w:rsidP="008F4BFE">
      <w:pPr>
        <w:pStyle w:val="Paragraphedeliste"/>
        <w:numPr>
          <w:ilvl w:val="0"/>
          <w:numId w:val="11"/>
        </w:numPr>
        <w:rPr>
          <w:lang w:eastAsia="fr-FR"/>
        </w:rPr>
      </w:pPr>
      <w:r>
        <w:rPr>
          <w:lang w:eastAsia="fr-FR"/>
        </w:rPr>
        <w:t xml:space="preserve">Create a QT application and call functions for displaying </w:t>
      </w:r>
      <w:r w:rsidR="000D1C6A">
        <w:rPr>
          <w:lang w:eastAsia="fr-FR"/>
        </w:rPr>
        <w:t xml:space="preserve">LFP, LFP spectrogram, 3D mesh, </w:t>
      </w:r>
      <w:proofErr w:type="gramStart"/>
      <w:r w:rsidR="000D1C6A">
        <w:rPr>
          <w:lang w:eastAsia="fr-FR"/>
        </w:rPr>
        <w:t>EEG</w:t>
      </w:r>
      <w:proofErr w:type="gramEnd"/>
      <w:r w:rsidR="000D1C6A">
        <w:rPr>
          <w:lang w:eastAsia="fr-FR"/>
        </w:rPr>
        <w:t xml:space="preserve"> and parameter evolution. </w:t>
      </w:r>
    </w:p>
    <w:p w14:paraId="218359FF" w14:textId="77777777" w:rsidR="00CB1ADC" w:rsidRDefault="006B5D9A" w:rsidP="0081762F">
      <w:pPr>
        <w:pStyle w:val="Paragraphedeliste"/>
        <w:ind w:left="1080"/>
        <w:rPr>
          <w:lang w:eastAsia="fr-FR"/>
        </w:rPr>
      </w:pPr>
      <w:r>
        <w:rPr>
          <w:noProof/>
          <w:lang w:val="fr-FR" w:eastAsia="fr-FR"/>
        </w:rPr>
        <w:lastRenderedPageBreak/>
        <w:drawing>
          <wp:inline distT="0" distB="0" distL="0" distR="0" wp14:anchorId="093EB5FC" wp14:editId="45D8370C">
            <wp:extent cx="5760720" cy="50292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029200"/>
                    </a:xfrm>
                    <a:prstGeom prst="rect">
                      <a:avLst/>
                    </a:prstGeom>
                  </pic:spPr>
                </pic:pic>
              </a:graphicData>
            </a:graphic>
          </wp:inline>
        </w:drawing>
      </w:r>
    </w:p>
    <w:p w14:paraId="472062C7" w14:textId="77777777" w:rsidR="0081762F" w:rsidRDefault="00C05EB7" w:rsidP="00C05EB7">
      <w:pPr>
        <w:rPr>
          <w:lang w:eastAsia="fr-FR"/>
        </w:rPr>
      </w:pPr>
      <w:r>
        <w:rPr>
          <w:lang w:eastAsia="fr-FR"/>
        </w:rPr>
        <w:t xml:space="preserve">Results are displayed in </w:t>
      </w:r>
      <w:r w:rsidR="0004579E">
        <w:rPr>
          <w:lang w:eastAsia="fr-FR"/>
        </w:rPr>
        <w:fldChar w:fldCharType="begin"/>
      </w:r>
      <w:r w:rsidR="0004579E">
        <w:rPr>
          <w:lang w:eastAsia="fr-FR"/>
        </w:rPr>
        <w:instrText xml:space="preserve"> REF _Ref162529212 \h </w:instrText>
      </w:r>
      <w:r w:rsidR="0004579E">
        <w:rPr>
          <w:lang w:eastAsia="fr-FR"/>
        </w:rPr>
      </w:r>
      <w:r w:rsidR="0004579E">
        <w:rPr>
          <w:lang w:eastAsia="fr-FR"/>
        </w:rPr>
        <w:fldChar w:fldCharType="separate"/>
      </w:r>
      <w:r w:rsidR="0004579E">
        <w:t xml:space="preserve">Figure </w:t>
      </w:r>
      <w:r w:rsidR="0004579E">
        <w:rPr>
          <w:noProof/>
        </w:rPr>
        <w:t>14</w:t>
      </w:r>
      <w:r w:rsidR="0004579E">
        <w:rPr>
          <w:lang w:eastAsia="fr-FR"/>
        </w:rPr>
        <w:fldChar w:fldCharType="end"/>
      </w:r>
      <w:r w:rsidR="0004579E">
        <w:rPr>
          <w:lang w:eastAsia="fr-FR"/>
        </w:rPr>
        <w:t>.</w:t>
      </w:r>
    </w:p>
    <w:p w14:paraId="407A4FA6" w14:textId="77777777" w:rsidR="00A801D5" w:rsidRPr="004A0BD6" w:rsidRDefault="00A801D5" w:rsidP="00A801D5">
      <w:pPr>
        <w:keepNext/>
      </w:pPr>
      <w:bookmarkStart w:id="135" w:name="_GoBack"/>
      <w:r>
        <w:rPr>
          <w:noProof/>
          <w:lang w:val="fr-FR" w:eastAsia="fr-FR"/>
        </w:rPr>
        <w:lastRenderedPageBreak/>
        <w:drawing>
          <wp:inline distT="0" distB="0" distL="0" distR="0" wp14:anchorId="12C4B189" wp14:editId="1EDB9702">
            <wp:extent cx="5760720" cy="31572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57220"/>
                    </a:xfrm>
                    <a:prstGeom prst="rect">
                      <a:avLst/>
                    </a:prstGeom>
                  </pic:spPr>
                </pic:pic>
              </a:graphicData>
            </a:graphic>
          </wp:inline>
        </w:drawing>
      </w:r>
    </w:p>
    <w:bookmarkEnd w:id="135"/>
    <w:p w14:paraId="2F4E679A" w14:textId="77777777" w:rsidR="00A801D5" w:rsidRDefault="00A801D5" w:rsidP="00A801D5">
      <w:pPr>
        <w:keepNext/>
      </w:pPr>
      <w:r>
        <w:rPr>
          <w:noProof/>
          <w:lang w:val="fr-FR" w:eastAsia="fr-FR"/>
        </w:rPr>
        <w:drawing>
          <wp:inline distT="0" distB="0" distL="0" distR="0" wp14:anchorId="693CF114" wp14:editId="61F985CC">
            <wp:extent cx="5760720" cy="31502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50235"/>
                    </a:xfrm>
                    <a:prstGeom prst="rect">
                      <a:avLst/>
                    </a:prstGeom>
                  </pic:spPr>
                </pic:pic>
              </a:graphicData>
            </a:graphic>
          </wp:inline>
        </w:drawing>
      </w:r>
    </w:p>
    <w:p w14:paraId="6DE93FAE" w14:textId="77777777" w:rsidR="00A801D5" w:rsidRDefault="00A801D5" w:rsidP="00A801D5">
      <w:pPr>
        <w:pStyle w:val="Lgende"/>
      </w:pPr>
      <w:bookmarkStart w:id="136" w:name="_Ref162529212"/>
      <w:r>
        <w:t xml:space="preserve">Figure </w:t>
      </w:r>
      <w:r>
        <w:fldChar w:fldCharType="begin"/>
      </w:r>
      <w:r>
        <w:instrText xml:space="preserve"> SEQ Figure \* ARABIC </w:instrText>
      </w:r>
      <w:r>
        <w:fldChar w:fldCharType="separate"/>
      </w:r>
      <w:r w:rsidR="00885F2A">
        <w:rPr>
          <w:noProof/>
        </w:rPr>
        <w:t>14</w:t>
      </w:r>
      <w:r>
        <w:fldChar w:fldCharType="end"/>
      </w:r>
      <w:bookmarkEnd w:id="136"/>
      <w:r>
        <w:t>. Displayed signals after running Practical example 2.</w:t>
      </w:r>
      <w:r w:rsidR="009F349A">
        <w:t xml:space="preserve"> Notice the difference in the spectrogram in the panel r-PREC.</w:t>
      </w:r>
    </w:p>
    <w:p w14:paraId="283CF404" w14:textId="77777777" w:rsidR="006B38ED" w:rsidRPr="006B38ED" w:rsidRDefault="006B38ED" w:rsidP="00C05EB7">
      <w:pPr>
        <w:pStyle w:val="Lgende"/>
      </w:pPr>
    </w:p>
    <w:sectPr w:rsidR="006B38ED" w:rsidRPr="006B38ED">
      <w:pgSz w:w="11906" w:h="16838"/>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ompte Microsoft" w:date="2024-03-29T09:18:00Z" w:initials="CM">
    <w:p w14:paraId="546A8F84" w14:textId="77777777" w:rsidR="001B0AC8" w:rsidRDefault="001B0AC8">
      <w:pPr>
        <w:pStyle w:val="Commentaire"/>
      </w:pPr>
      <w:r>
        <w:rPr>
          <w:rStyle w:val="Marquedecommentaire"/>
        </w:rPr>
        <w:annotationRef/>
      </w:r>
      <w:proofErr w:type="spellStart"/>
      <w:r>
        <w:t>C’est</w:t>
      </w:r>
      <w:proofErr w:type="spellEnd"/>
      <w:r>
        <w:t xml:space="preserve"> </w:t>
      </w:r>
      <w:proofErr w:type="spellStart"/>
      <w:r>
        <w:t>une</w:t>
      </w:r>
      <w:proofErr w:type="spellEnd"/>
      <w:r>
        <w:t xml:space="preserve"> reference?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46A8F8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376BF"/>
    <w:multiLevelType w:val="multilevel"/>
    <w:tmpl w:val="919CB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891F9B"/>
    <w:multiLevelType w:val="hybridMultilevel"/>
    <w:tmpl w:val="6BD2B41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4292984"/>
    <w:multiLevelType w:val="hybridMultilevel"/>
    <w:tmpl w:val="408C9A46"/>
    <w:lvl w:ilvl="0" w:tplc="2452D184">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14A77BDC"/>
    <w:multiLevelType w:val="hybridMultilevel"/>
    <w:tmpl w:val="D680A9B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AE5085C"/>
    <w:multiLevelType w:val="hybridMultilevel"/>
    <w:tmpl w:val="A79806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0EA41FE"/>
    <w:multiLevelType w:val="hybridMultilevel"/>
    <w:tmpl w:val="F7C49D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61F01A4"/>
    <w:multiLevelType w:val="hybridMultilevel"/>
    <w:tmpl w:val="4454C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6FC71B0"/>
    <w:multiLevelType w:val="hybridMultilevel"/>
    <w:tmpl w:val="92ECF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B451CED"/>
    <w:multiLevelType w:val="hybridMultilevel"/>
    <w:tmpl w:val="C2525AB0"/>
    <w:lvl w:ilvl="0" w:tplc="040C0001">
      <w:start w:val="1"/>
      <w:numFmt w:val="bullet"/>
      <w:lvlText w:val=""/>
      <w:lvlJc w:val="left"/>
      <w:pPr>
        <w:ind w:left="767" w:hanging="360"/>
      </w:pPr>
      <w:rPr>
        <w:rFonts w:ascii="Symbol" w:hAnsi="Symbol" w:hint="default"/>
      </w:rPr>
    </w:lvl>
    <w:lvl w:ilvl="1" w:tplc="040C0003" w:tentative="1">
      <w:start w:val="1"/>
      <w:numFmt w:val="bullet"/>
      <w:lvlText w:val="o"/>
      <w:lvlJc w:val="left"/>
      <w:pPr>
        <w:ind w:left="1487" w:hanging="360"/>
      </w:pPr>
      <w:rPr>
        <w:rFonts w:ascii="Courier New" w:hAnsi="Courier New" w:cs="Courier New" w:hint="default"/>
      </w:rPr>
    </w:lvl>
    <w:lvl w:ilvl="2" w:tplc="040C0005" w:tentative="1">
      <w:start w:val="1"/>
      <w:numFmt w:val="bullet"/>
      <w:lvlText w:val=""/>
      <w:lvlJc w:val="left"/>
      <w:pPr>
        <w:ind w:left="2207" w:hanging="360"/>
      </w:pPr>
      <w:rPr>
        <w:rFonts w:ascii="Wingdings" w:hAnsi="Wingdings" w:hint="default"/>
      </w:rPr>
    </w:lvl>
    <w:lvl w:ilvl="3" w:tplc="040C0001" w:tentative="1">
      <w:start w:val="1"/>
      <w:numFmt w:val="bullet"/>
      <w:lvlText w:val=""/>
      <w:lvlJc w:val="left"/>
      <w:pPr>
        <w:ind w:left="2927" w:hanging="360"/>
      </w:pPr>
      <w:rPr>
        <w:rFonts w:ascii="Symbol" w:hAnsi="Symbol" w:hint="default"/>
      </w:rPr>
    </w:lvl>
    <w:lvl w:ilvl="4" w:tplc="040C0003" w:tentative="1">
      <w:start w:val="1"/>
      <w:numFmt w:val="bullet"/>
      <w:lvlText w:val="o"/>
      <w:lvlJc w:val="left"/>
      <w:pPr>
        <w:ind w:left="3647" w:hanging="360"/>
      </w:pPr>
      <w:rPr>
        <w:rFonts w:ascii="Courier New" w:hAnsi="Courier New" w:cs="Courier New" w:hint="default"/>
      </w:rPr>
    </w:lvl>
    <w:lvl w:ilvl="5" w:tplc="040C0005" w:tentative="1">
      <w:start w:val="1"/>
      <w:numFmt w:val="bullet"/>
      <w:lvlText w:val=""/>
      <w:lvlJc w:val="left"/>
      <w:pPr>
        <w:ind w:left="4367" w:hanging="360"/>
      </w:pPr>
      <w:rPr>
        <w:rFonts w:ascii="Wingdings" w:hAnsi="Wingdings" w:hint="default"/>
      </w:rPr>
    </w:lvl>
    <w:lvl w:ilvl="6" w:tplc="040C0001" w:tentative="1">
      <w:start w:val="1"/>
      <w:numFmt w:val="bullet"/>
      <w:lvlText w:val=""/>
      <w:lvlJc w:val="left"/>
      <w:pPr>
        <w:ind w:left="5087" w:hanging="360"/>
      </w:pPr>
      <w:rPr>
        <w:rFonts w:ascii="Symbol" w:hAnsi="Symbol" w:hint="default"/>
      </w:rPr>
    </w:lvl>
    <w:lvl w:ilvl="7" w:tplc="040C0003" w:tentative="1">
      <w:start w:val="1"/>
      <w:numFmt w:val="bullet"/>
      <w:lvlText w:val="o"/>
      <w:lvlJc w:val="left"/>
      <w:pPr>
        <w:ind w:left="5807" w:hanging="360"/>
      </w:pPr>
      <w:rPr>
        <w:rFonts w:ascii="Courier New" w:hAnsi="Courier New" w:cs="Courier New" w:hint="default"/>
      </w:rPr>
    </w:lvl>
    <w:lvl w:ilvl="8" w:tplc="040C0005" w:tentative="1">
      <w:start w:val="1"/>
      <w:numFmt w:val="bullet"/>
      <w:lvlText w:val=""/>
      <w:lvlJc w:val="left"/>
      <w:pPr>
        <w:ind w:left="6527" w:hanging="360"/>
      </w:pPr>
      <w:rPr>
        <w:rFonts w:ascii="Wingdings" w:hAnsi="Wingdings" w:hint="default"/>
      </w:rPr>
    </w:lvl>
  </w:abstractNum>
  <w:abstractNum w:abstractNumId="9">
    <w:nsid w:val="65A652DE"/>
    <w:multiLevelType w:val="hybridMultilevel"/>
    <w:tmpl w:val="C80642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B445DDF"/>
    <w:multiLevelType w:val="hybridMultilevel"/>
    <w:tmpl w:val="E0605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9"/>
  </w:num>
  <w:num w:numId="5">
    <w:abstractNumId w:val="7"/>
  </w:num>
  <w:num w:numId="6">
    <w:abstractNumId w:val="3"/>
  </w:num>
  <w:num w:numId="7">
    <w:abstractNumId w:val="1"/>
  </w:num>
  <w:num w:numId="8">
    <w:abstractNumId w:val="4"/>
  </w:num>
  <w:num w:numId="9">
    <w:abstractNumId w:val="10"/>
  </w:num>
  <w:num w:numId="10">
    <w:abstractNumId w:val="5"/>
  </w:num>
  <w:num w:numId="11">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mpte Microsoft">
    <w15:presenceInfo w15:providerId="Windows Live" w15:userId="95c7085c074101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4C4"/>
    <w:rsid w:val="00002D0B"/>
    <w:rsid w:val="00004517"/>
    <w:rsid w:val="00006E40"/>
    <w:rsid w:val="00014078"/>
    <w:rsid w:val="0001601C"/>
    <w:rsid w:val="000169E6"/>
    <w:rsid w:val="00026C1A"/>
    <w:rsid w:val="00032429"/>
    <w:rsid w:val="00032ADA"/>
    <w:rsid w:val="00041B11"/>
    <w:rsid w:val="00044D99"/>
    <w:rsid w:val="0004579E"/>
    <w:rsid w:val="00046F64"/>
    <w:rsid w:val="00047560"/>
    <w:rsid w:val="0006665F"/>
    <w:rsid w:val="00070157"/>
    <w:rsid w:val="0007293E"/>
    <w:rsid w:val="000806D3"/>
    <w:rsid w:val="0008338E"/>
    <w:rsid w:val="00083FF9"/>
    <w:rsid w:val="000979A4"/>
    <w:rsid w:val="000A7D39"/>
    <w:rsid w:val="000B58E3"/>
    <w:rsid w:val="000C23DE"/>
    <w:rsid w:val="000C7101"/>
    <w:rsid w:val="000C7BEF"/>
    <w:rsid w:val="000D0B1A"/>
    <w:rsid w:val="000D1C6A"/>
    <w:rsid w:val="000D2764"/>
    <w:rsid w:val="000D5A87"/>
    <w:rsid w:val="000E2877"/>
    <w:rsid w:val="000E525F"/>
    <w:rsid w:val="000F3BDB"/>
    <w:rsid w:val="000F79EF"/>
    <w:rsid w:val="00101C6C"/>
    <w:rsid w:val="00106FF1"/>
    <w:rsid w:val="00114966"/>
    <w:rsid w:val="00115C07"/>
    <w:rsid w:val="00121B79"/>
    <w:rsid w:val="00124CFD"/>
    <w:rsid w:val="00140CF4"/>
    <w:rsid w:val="00144A38"/>
    <w:rsid w:val="00157B80"/>
    <w:rsid w:val="00161B26"/>
    <w:rsid w:val="0016459C"/>
    <w:rsid w:val="00182E3B"/>
    <w:rsid w:val="001942BA"/>
    <w:rsid w:val="001B0AC8"/>
    <w:rsid w:val="001B13D5"/>
    <w:rsid w:val="001C1E64"/>
    <w:rsid w:val="001D1EE8"/>
    <w:rsid w:val="001D4DC1"/>
    <w:rsid w:val="001D54C7"/>
    <w:rsid w:val="001E28E5"/>
    <w:rsid w:val="001E4141"/>
    <w:rsid w:val="001E678D"/>
    <w:rsid w:val="001E76F8"/>
    <w:rsid w:val="001E7C7A"/>
    <w:rsid w:val="001E7DB3"/>
    <w:rsid w:val="001F69E3"/>
    <w:rsid w:val="00206A15"/>
    <w:rsid w:val="00212287"/>
    <w:rsid w:val="00212B17"/>
    <w:rsid w:val="00215A90"/>
    <w:rsid w:val="00225F66"/>
    <w:rsid w:val="00235FBA"/>
    <w:rsid w:val="00237D40"/>
    <w:rsid w:val="0025744E"/>
    <w:rsid w:val="002738C4"/>
    <w:rsid w:val="0027578A"/>
    <w:rsid w:val="002871EC"/>
    <w:rsid w:val="00290D4E"/>
    <w:rsid w:val="00290DC9"/>
    <w:rsid w:val="00293BB9"/>
    <w:rsid w:val="0029667F"/>
    <w:rsid w:val="002A260F"/>
    <w:rsid w:val="002A3488"/>
    <w:rsid w:val="002A494A"/>
    <w:rsid w:val="002A58DB"/>
    <w:rsid w:val="002A7BFE"/>
    <w:rsid w:val="002B1ABA"/>
    <w:rsid w:val="002B2ABD"/>
    <w:rsid w:val="002C1A3A"/>
    <w:rsid w:val="002C66E3"/>
    <w:rsid w:val="002D40BE"/>
    <w:rsid w:val="002E1DF9"/>
    <w:rsid w:val="002F51D5"/>
    <w:rsid w:val="002F60E2"/>
    <w:rsid w:val="002F65B7"/>
    <w:rsid w:val="00314DE7"/>
    <w:rsid w:val="00323CDE"/>
    <w:rsid w:val="00324A40"/>
    <w:rsid w:val="00326A27"/>
    <w:rsid w:val="00333575"/>
    <w:rsid w:val="00335B63"/>
    <w:rsid w:val="003370F9"/>
    <w:rsid w:val="00347694"/>
    <w:rsid w:val="00351026"/>
    <w:rsid w:val="003521D5"/>
    <w:rsid w:val="00355E1D"/>
    <w:rsid w:val="00363AA4"/>
    <w:rsid w:val="003653BE"/>
    <w:rsid w:val="003713A2"/>
    <w:rsid w:val="00372BF2"/>
    <w:rsid w:val="003779DE"/>
    <w:rsid w:val="00381EA5"/>
    <w:rsid w:val="00390260"/>
    <w:rsid w:val="0039450D"/>
    <w:rsid w:val="003D147A"/>
    <w:rsid w:val="003D15AB"/>
    <w:rsid w:val="003D7155"/>
    <w:rsid w:val="003E484B"/>
    <w:rsid w:val="003E67B6"/>
    <w:rsid w:val="00400AF8"/>
    <w:rsid w:val="0040230A"/>
    <w:rsid w:val="004036F2"/>
    <w:rsid w:val="004066E6"/>
    <w:rsid w:val="004104C9"/>
    <w:rsid w:val="0041250A"/>
    <w:rsid w:val="004173F4"/>
    <w:rsid w:val="00421660"/>
    <w:rsid w:val="0043063D"/>
    <w:rsid w:val="004327CA"/>
    <w:rsid w:val="00434559"/>
    <w:rsid w:val="00435350"/>
    <w:rsid w:val="0043614A"/>
    <w:rsid w:val="00456E86"/>
    <w:rsid w:val="00461EFE"/>
    <w:rsid w:val="00462BAB"/>
    <w:rsid w:val="00470894"/>
    <w:rsid w:val="00471970"/>
    <w:rsid w:val="004745E5"/>
    <w:rsid w:val="004821B4"/>
    <w:rsid w:val="00495D82"/>
    <w:rsid w:val="004971E9"/>
    <w:rsid w:val="004A0BD6"/>
    <w:rsid w:val="004A20CB"/>
    <w:rsid w:val="004B0E8A"/>
    <w:rsid w:val="004B5EC4"/>
    <w:rsid w:val="004C3D3F"/>
    <w:rsid w:val="004E0A95"/>
    <w:rsid w:val="004F0E8B"/>
    <w:rsid w:val="004F103D"/>
    <w:rsid w:val="004F3D90"/>
    <w:rsid w:val="005008B5"/>
    <w:rsid w:val="00501910"/>
    <w:rsid w:val="00514A26"/>
    <w:rsid w:val="00515C00"/>
    <w:rsid w:val="005349DD"/>
    <w:rsid w:val="0053589C"/>
    <w:rsid w:val="00546327"/>
    <w:rsid w:val="00550257"/>
    <w:rsid w:val="00551DFC"/>
    <w:rsid w:val="00560021"/>
    <w:rsid w:val="00561E5A"/>
    <w:rsid w:val="0056395D"/>
    <w:rsid w:val="005746D5"/>
    <w:rsid w:val="0057676D"/>
    <w:rsid w:val="00577606"/>
    <w:rsid w:val="00582B5F"/>
    <w:rsid w:val="00584071"/>
    <w:rsid w:val="005900AA"/>
    <w:rsid w:val="00597A8F"/>
    <w:rsid w:val="005B1377"/>
    <w:rsid w:val="005D0E7B"/>
    <w:rsid w:val="005D4B62"/>
    <w:rsid w:val="005D6035"/>
    <w:rsid w:val="005E5390"/>
    <w:rsid w:val="0061240A"/>
    <w:rsid w:val="00622270"/>
    <w:rsid w:val="0062289A"/>
    <w:rsid w:val="00624B7D"/>
    <w:rsid w:val="006335A5"/>
    <w:rsid w:val="00640F16"/>
    <w:rsid w:val="006411AD"/>
    <w:rsid w:val="00646226"/>
    <w:rsid w:val="006469D5"/>
    <w:rsid w:val="00646DD0"/>
    <w:rsid w:val="006510EF"/>
    <w:rsid w:val="00652AAD"/>
    <w:rsid w:val="006705A4"/>
    <w:rsid w:val="0067375B"/>
    <w:rsid w:val="00693848"/>
    <w:rsid w:val="006975B3"/>
    <w:rsid w:val="006B1A0A"/>
    <w:rsid w:val="006B38ED"/>
    <w:rsid w:val="006B5D9A"/>
    <w:rsid w:val="006C0DF0"/>
    <w:rsid w:val="006D1DFA"/>
    <w:rsid w:val="006D39BF"/>
    <w:rsid w:val="006D6BC8"/>
    <w:rsid w:val="006D7026"/>
    <w:rsid w:val="006F3B66"/>
    <w:rsid w:val="007002B9"/>
    <w:rsid w:val="00700F46"/>
    <w:rsid w:val="007043F8"/>
    <w:rsid w:val="00715F10"/>
    <w:rsid w:val="00723CDE"/>
    <w:rsid w:val="00725D02"/>
    <w:rsid w:val="007538B7"/>
    <w:rsid w:val="00756342"/>
    <w:rsid w:val="007602CE"/>
    <w:rsid w:val="00760A8B"/>
    <w:rsid w:val="007613D5"/>
    <w:rsid w:val="00773432"/>
    <w:rsid w:val="00776AF4"/>
    <w:rsid w:val="00776E68"/>
    <w:rsid w:val="00790F5E"/>
    <w:rsid w:val="0079310A"/>
    <w:rsid w:val="007A04E4"/>
    <w:rsid w:val="007A39D1"/>
    <w:rsid w:val="007A7612"/>
    <w:rsid w:val="007A7BD9"/>
    <w:rsid w:val="007B3613"/>
    <w:rsid w:val="007B56F2"/>
    <w:rsid w:val="007C04DB"/>
    <w:rsid w:val="007C0F9A"/>
    <w:rsid w:val="007C5C80"/>
    <w:rsid w:val="007C7470"/>
    <w:rsid w:val="007D0327"/>
    <w:rsid w:val="007D0CCA"/>
    <w:rsid w:val="007D32C8"/>
    <w:rsid w:val="007E2D5E"/>
    <w:rsid w:val="007F5E4B"/>
    <w:rsid w:val="007F75D3"/>
    <w:rsid w:val="007F7858"/>
    <w:rsid w:val="00800D0D"/>
    <w:rsid w:val="0080279E"/>
    <w:rsid w:val="0081086C"/>
    <w:rsid w:val="0081762F"/>
    <w:rsid w:val="00821F07"/>
    <w:rsid w:val="008230C2"/>
    <w:rsid w:val="00823751"/>
    <w:rsid w:val="008324DF"/>
    <w:rsid w:val="00845D71"/>
    <w:rsid w:val="008500F3"/>
    <w:rsid w:val="00854CD3"/>
    <w:rsid w:val="00861B00"/>
    <w:rsid w:val="0086369B"/>
    <w:rsid w:val="0088011E"/>
    <w:rsid w:val="00885F2A"/>
    <w:rsid w:val="008860C1"/>
    <w:rsid w:val="00890F43"/>
    <w:rsid w:val="0089520E"/>
    <w:rsid w:val="00897469"/>
    <w:rsid w:val="008A3002"/>
    <w:rsid w:val="008B4D48"/>
    <w:rsid w:val="008C07A5"/>
    <w:rsid w:val="008C0933"/>
    <w:rsid w:val="008C48F0"/>
    <w:rsid w:val="008C635C"/>
    <w:rsid w:val="008D494A"/>
    <w:rsid w:val="008E3ADE"/>
    <w:rsid w:val="008F4BFE"/>
    <w:rsid w:val="008F6FEC"/>
    <w:rsid w:val="00901A87"/>
    <w:rsid w:val="009076B2"/>
    <w:rsid w:val="0092152B"/>
    <w:rsid w:val="00922D95"/>
    <w:rsid w:val="009301CD"/>
    <w:rsid w:val="00932232"/>
    <w:rsid w:val="00945BDB"/>
    <w:rsid w:val="00961802"/>
    <w:rsid w:val="00967108"/>
    <w:rsid w:val="0099194F"/>
    <w:rsid w:val="009A50D6"/>
    <w:rsid w:val="009A753E"/>
    <w:rsid w:val="009B3001"/>
    <w:rsid w:val="009C2DA9"/>
    <w:rsid w:val="009D57BC"/>
    <w:rsid w:val="009E17EC"/>
    <w:rsid w:val="009E436F"/>
    <w:rsid w:val="009E5F4F"/>
    <w:rsid w:val="009F13E5"/>
    <w:rsid w:val="009F349A"/>
    <w:rsid w:val="009F5772"/>
    <w:rsid w:val="00A01666"/>
    <w:rsid w:val="00A051D9"/>
    <w:rsid w:val="00A1424A"/>
    <w:rsid w:val="00A41F56"/>
    <w:rsid w:val="00A4388C"/>
    <w:rsid w:val="00A54E7F"/>
    <w:rsid w:val="00A7178F"/>
    <w:rsid w:val="00A72FFD"/>
    <w:rsid w:val="00A76479"/>
    <w:rsid w:val="00A801D5"/>
    <w:rsid w:val="00A817AE"/>
    <w:rsid w:val="00A92886"/>
    <w:rsid w:val="00A9307D"/>
    <w:rsid w:val="00A93A30"/>
    <w:rsid w:val="00A96F38"/>
    <w:rsid w:val="00A97872"/>
    <w:rsid w:val="00A97A1A"/>
    <w:rsid w:val="00AB1338"/>
    <w:rsid w:val="00AB5A72"/>
    <w:rsid w:val="00AC2F94"/>
    <w:rsid w:val="00AC3440"/>
    <w:rsid w:val="00AC5FB7"/>
    <w:rsid w:val="00AD34D9"/>
    <w:rsid w:val="00AE05A3"/>
    <w:rsid w:val="00AE6149"/>
    <w:rsid w:val="00B121CD"/>
    <w:rsid w:val="00B14EDA"/>
    <w:rsid w:val="00B15E7B"/>
    <w:rsid w:val="00B23BDA"/>
    <w:rsid w:val="00B24620"/>
    <w:rsid w:val="00B26B42"/>
    <w:rsid w:val="00B351FE"/>
    <w:rsid w:val="00B3577E"/>
    <w:rsid w:val="00B47B19"/>
    <w:rsid w:val="00B567F5"/>
    <w:rsid w:val="00B5764A"/>
    <w:rsid w:val="00B63825"/>
    <w:rsid w:val="00B659C1"/>
    <w:rsid w:val="00B702E2"/>
    <w:rsid w:val="00B72D82"/>
    <w:rsid w:val="00B754CA"/>
    <w:rsid w:val="00B815F4"/>
    <w:rsid w:val="00B82078"/>
    <w:rsid w:val="00B9182D"/>
    <w:rsid w:val="00BA76E6"/>
    <w:rsid w:val="00BB34CA"/>
    <w:rsid w:val="00BB6B9B"/>
    <w:rsid w:val="00BC053E"/>
    <w:rsid w:val="00BC1D50"/>
    <w:rsid w:val="00BC56EE"/>
    <w:rsid w:val="00C03FCE"/>
    <w:rsid w:val="00C04C17"/>
    <w:rsid w:val="00C04F2B"/>
    <w:rsid w:val="00C05366"/>
    <w:rsid w:val="00C05EB7"/>
    <w:rsid w:val="00C425FF"/>
    <w:rsid w:val="00C45B66"/>
    <w:rsid w:val="00C5371F"/>
    <w:rsid w:val="00C624AB"/>
    <w:rsid w:val="00C73B1D"/>
    <w:rsid w:val="00C90330"/>
    <w:rsid w:val="00C920B4"/>
    <w:rsid w:val="00C92A85"/>
    <w:rsid w:val="00C95AEA"/>
    <w:rsid w:val="00C974F9"/>
    <w:rsid w:val="00CA61E5"/>
    <w:rsid w:val="00CA68C4"/>
    <w:rsid w:val="00CB1ADC"/>
    <w:rsid w:val="00CB5683"/>
    <w:rsid w:val="00CC0B49"/>
    <w:rsid w:val="00CC293F"/>
    <w:rsid w:val="00CC4E83"/>
    <w:rsid w:val="00CC7D1D"/>
    <w:rsid w:val="00CD1842"/>
    <w:rsid w:val="00CD603C"/>
    <w:rsid w:val="00CE7208"/>
    <w:rsid w:val="00CF27E9"/>
    <w:rsid w:val="00CF37D7"/>
    <w:rsid w:val="00D129ED"/>
    <w:rsid w:val="00D170D6"/>
    <w:rsid w:val="00D23AF3"/>
    <w:rsid w:val="00D23BC1"/>
    <w:rsid w:val="00D264C4"/>
    <w:rsid w:val="00D26577"/>
    <w:rsid w:val="00D2795A"/>
    <w:rsid w:val="00D301AE"/>
    <w:rsid w:val="00D3430B"/>
    <w:rsid w:val="00D458BD"/>
    <w:rsid w:val="00D523FE"/>
    <w:rsid w:val="00D6273F"/>
    <w:rsid w:val="00D64DEB"/>
    <w:rsid w:val="00D65C81"/>
    <w:rsid w:val="00D7575C"/>
    <w:rsid w:val="00D77BE1"/>
    <w:rsid w:val="00D87E05"/>
    <w:rsid w:val="00D92FC5"/>
    <w:rsid w:val="00D9566C"/>
    <w:rsid w:val="00DA39A8"/>
    <w:rsid w:val="00DA4604"/>
    <w:rsid w:val="00DA54D8"/>
    <w:rsid w:val="00DC27EE"/>
    <w:rsid w:val="00DC6F05"/>
    <w:rsid w:val="00DD7682"/>
    <w:rsid w:val="00DE3C3D"/>
    <w:rsid w:val="00DF5F6E"/>
    <w:rsid w:val="00DF6DD8"/>
    <w:rsid w:val="00E25A9E"/>
    <w:rsid w:val="00E30CE3"/>
    <w:rsid w:val="00E430DF"/>
    <w:rsid w:val="00E45C69"/>
    <w:rsid w:val="00E55745"/>
    <w:rsid w:val="00E73422"/>
    <w:rsid w:val="00E756F8"/>
    <w:rsid w:val="00E81BEC"/>
    <w:rsid w:val="00E84234"/>
    <w:rsid w:val="00EA7837"/>
    <w:rsid w:val="00EA7B66"/>
    <w:rsid w:val="00EB5EBD"/>
    <w:rsid w:val="00EB71D8"/>
    <w:rsid w:val="00EB7D6B"/>
    <w:rsid w:val="00ED5204"/>
    <w:rsid w:val="00EE2B8B"/>
    <w:rsid w:val="00F11064"/>
    <w:rsid w:val="00F11957"/>
    <w:rsid w:val="00F2180F"/>
    <w:rsid w:val="00F25A1A"/>
    <w:rsid w:val="00F4040B"/>
    <w:rsid w:val="00F435A1"/>
    <w:rsid w:val="00F529F9"/>
    <w:rsid w:val="00F70783"/>
    <w:rsid w:val="00F712E7"/>
    <w:rsid w:val="00F7175B"/>
    <w:rsid w:val="00F73E29"/>
    <w:rsid w:val="00F745AD"/>
    <w:rsid w:val="00F85245"/>
    <w:rsid w:val="00F8591A"/>
    <w:rsid w:val="00F879FE"/>
    <w:rsid w:val="00F94DAD"/>
    <w:rsid w:val="00FA51D4"/>
    <w:rsid w:val="00FC3FE7"/>
    <w:rsid w:val="00FD7C11"/>
    <w:rsid w:val="00FE19F2"/>
    <w:rsid w:val="00FE1B39"/>
    <w:rsid w:val="00FE248A"/>
    <w:rsid w:val="00FE7C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C5675"/>
  <w15:chartTrackingRefBased/>
  <w15:docId w15:val="{13895285-A500-4037-B398-4F43BD17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1">
    <w:name w:val="heading 1"/>
    <w:basedOn w:val="Normal"/>
    <w:next w:val="Normal"/>
    <w:link w:val="Titre1Car"/>
    <w:uiPriority w:val="9"/>
    <w:qFormat/>
    <w:rsid w:val="00F218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96F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355E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218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2180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F2180F"/>
    <w:rPr>
      <w:rFonts w:asciiTheme="majorHAnsi" w:eastAsiaTheme="majorEastAsia" w:hAnsiTheme="majorHAnsi" w:cstheme="majorBidi"/>
      <w:color w:val="2E74B5" w:themeColor="accent1" w:themeShade="BF"/>
      <w:sz w:val="32"/>
      <w:szCs w:val="32"/>
      <w:lang w:val="en-US"/>
    </w:rPr>
  </w:style>
  <w:style w:type="paragraph" w:styleId="En-ttedetabledesmatires">
    <w:name w:val="TOC Heading"/>
    <w:basedOn w:val="Titre1"/>
    <w:next w:val="Normal"/>
    <w:uiPriority w:val="39"/>
    <w:unhideWhenUsed/>
    <w:qFormat/>
    <w:rsid w:val="00F2180F"/>
    <w:pPr>
      <w:outlineLvl w:val="9"/>
    </w:pPr>
    <w:rPr>
      <w:lang w:val="fr-FR" w:eastAsia="fr-FR"/>
    </w:rPr>
  </w:style>
  <w:style w:type="paragraph" w:styleId="TM1">
    <w:name w:val="toc 1"/>
    <w:basedOn w:val="Normal"/>
    <w:next w:val="Normal"/>
    <w:autoRedefine/>
    <w:uiPriority w:val="39"/>
    <w:unhideWhenUsed/>
    <w:rsid w:val="00F2180F"/>
    <w:pPr>
      <w:spacing w:after="100"/>
    </w:pPr>
  </w:style>
  <w:style w:type="character" w:styleId="Lienhypertexte">
    <w:name w:val="Hyperlink"/>
    <w:basedOn w:val="Policepardfaut"/>
    <w:uiPriority w:val="99"/>
    <w:unhideWhenUsed/>
    <w:rsid w:val="00F2180F"/>
    <w:rPr>
      <w:color w:val="0563C1" w:themeColor="hyperlink"/>
      <w:u w:val="single"/>
    </w:rPr>
  </w:style>
  <w:style w:type="paragraph" w:styleId="NormalWeb">
    <w:name w:val="Normal (Web)"/>
    <w:basedOn w:val="Normal"/>
    <w:uiPriority w:val="99"/>
    <w:semiHidden/>
    <w:unhideWhenUsed/>
    <w:rsid w:val="00F2180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F2180F"/>
    <w:rPr>
      <w:b/>
      <w:bCs/>
    </w:rPr>
  </w:style>
  <w:style w:type="character" w:customStyle="1" w:styleId="Titre2Car">
    <w:name w:val="Titre 2 Car"/>
    <w:basedOn w:val="Policepardfaut"/>
    <w:link w:val="Titre2"/>
    <w:uiPriority w:val="9"/>
    <w:rsid w:val="00A96F38"/>
    <w:rPr>
      <w:rFonts w:asciiTheme="majorHAnsi" w:eastAsiaTheme="majorEastAsia" w:hAnsiTheme="majorHAnsi" w:cstheme="majorBidi"/>
      <w:color w:val="2E74B5" w:themeColor="accent1" w:themeShade="BF"/>
      <w:sz w:val="26"/>
      <w:szCs w:val="26"/>
      <w:lang w:val="en-US"/>
    </w:rPr>
  </w:style>
  <w:style w:type="character" w:styleId="Textedelespacerserv">
    <w:name w:val="Placeholder Text"/>
    <w:basedOn w:val="Policepardfaut"/>
    <w:uiPriority w:val="99"/>
    <w:semiHidden/>
    <w:rsid w:val="006469D5"/>
    <w:rPr>
      <w:color w:val="808080"/>
    </w:rPr>
  </w:style>
  <w:style w:type="character" w:customStyle="1" w:styleId="luna-runon">
    <w:name w:val="luna-runon"/>
    <w:basedOn w:val="Policepardfaut"/>
    <w:rsid w:val="00BC1D50"/>
  </w:style>
  <w:style w:type="paragraph" w:styleId="Lgende">
    <w:name w:val="caption"/>
    <w:basedOn w:val="Normal"/>
    <w:next w:val="Normal"/>
    <w:uiPriority w:val="35"/>
    <w:unhideWhenUsed/>
    <w:qFormat/>
    <w:rsid w:val="00DF5F6E"/>
    <w:pPr>
      <w:spacing w:after="200" w:line="240" w:lineRule="auto"/>
    </w:pPr>
    <w:rPr>
      <w:i/>
      <w:iCs/>
      <w:color w:val="44546A" w:themeColor="text2"/>
      <w:sz w:val="18"/>
      <w:szCs w:val="18"/>
    </w:rPr>
  </w:style>
  <w:style w:type="table" w:styleId="Grilledutableau">
    <w:name w:val="Table Grid"/>
    <w:basedOn w:val="TableauNormal"/>
    <w:uiPriority w:val="39"/>
    <w:rsid w:val="007043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M2">
    <w:name w:val="toc 2"/>
    <w:basedOn w:val="Normal"/>
    <w:next w:val="Normal"/>
    <w:autoRedefine/>
    <w:uiPriority w:val="39"/>
    <w:unhideWhenUsed/>
    <w:rsid w:val="00044D99"/>
    <w:pPr>
      <w:spacing w:after="100"/>
      <w:ind w:left="220"/>
    </w:pPr>
  </w:style>
  <w:style w:type="paragraph" w:styleId="Paragraphedeliste">
    <w:name w:val="List Paragraph"/>
    <w:basedOn w:val="Normal"/>
    <w:uiPriority w:val="34"/>
    <w:qFormat/>
    <w:rsid w:val="00D129ED"/>
    <w:pPr>
      <w:ind w:left="720"/>
      <w:contextualSpacing/>
    </w:pPr>
  </w:style>
  <w:style w:type="character" w:customStyle="1" w:styleId="Titre3Car">
    <w:name w:val="Titre 3 Car"/>
    <w:basedOn w:val="Policepardfaut"/>
    <w:link w:val="Titre3"/>
    <w:uiPriority w:val="9"/>
    <w:rsid w:val="00355E1D"/>
    <w:rPr>
      <w:rFonts w:asciiTheme="majorHAnsi" w:eastAsiaTheme="majorEastAsia" w:hAnsiTheme="majorHAnsi" w:cstheme="majorBidi"/>
      <w:color w:val="1F4D78" w:themeColor="accent1" w:themeShade="7F"/>
      <w:sz w:val="24"/>
      <w:szCs w:val="24"/>
      <w:lang w:val="en-US"/>
    </w:rPr>
  </w:style>
  <w:style w:type="paragraph" w:styleId="TM3">
    <w:name w:val="toc 3"/>
    <w:basedOn w:val="Normal"/>
    <w:next w:val="Normal"/>
    <w:autoRedefine/>
    <w:uiPriority w:val="39"/>
    <w:unhideWhenUsed/>
    <w:rsid w:val="00FE7C37"/>
    <w:pPr>
      <w:spacing w:after="100"/>
      <w:ind w:left="440"/>
    </w:pPr>
  </w:style>
  <w:style w:type="character" w:customStyle="1" w:styleId="pre">
    <w:name w:val="pre"/>
    <w:basedOn w:val="Policepardfaut"/>
    <w:rsid w:val="00F435A1"/>
  </w:style>
  <w:style w:type="character" w:styleId="Marquedecommentaire">
    <w:name w:val="annotation reference"/>
    <w:basedOn w:val="Policepardfaut"/>
    <w:uiPriority w:val="99"/>
    <w:semiHidden/>
    <w:unhideWhenUsed/>
    <w:rsid w:val="00A54E7F"/>
    <w:rPr>
      <w:sz w:val="16"/>
      <w:szCs w:val="16"/>
    </w:rPr>
  </w:style>
  <w:style w:type="paragraph" w:styleId="Commentaire">
    <w:name w:val="annotation text"/>
    <w:basedOn w:val="Normal"/>
    <w:link w:val="CommentaireCar"/>
    <w:uiPriority w:val="99"/>
    <w:semiHidden/>
    <w:unhideWhenUsed/>
    <w:rsid w:val="00A54E7F"/>
    <w:pPr>
      <w:spacing w:line="240" w:lineRule="auto"/>
    </w:pPr>
    <w:rPr>
      <w:sz w:val="20"/>
      <w:szCs w:val="20"/>
    </w:rPr>
  </w:style>
  <w:style w:type="character" w:customStyle="1" w:styleId="CommentaireCar">
    <w:name w:val="Commentaire Car"/>
    <w:basedOn w:val="Policepardfaut"/>
    <w:link w:val="Commentaire"/>
    <w:uiPriority w:val="99"/>
    <w:semiHidden/>
    <w:rsid w:val="00A54E7F"/>
    <w:rPr>
      <w:sz w:val="20"/>
      <w:szCs w:val="20"/>
      <w:lang w:val="en-US"/>
    </w:rPr>
  </w:style>
  <w:style w:type="paragraph" w:styleId="Objetducommentaire">
    <w:name w:val="annotation subject"/>
    <w:basedOn w:val="Commentaire"/>
    <w:next w:val="Commentaire"/>
    <w:link w:val="ObjetducommentaireCar"/>
    <w:uiPriority w:val="99"/>
    <w:semiHidden/>
    <w:unhideWhenUsed/>
    <w:rsid w:val="00A54E7F"/>
    <w:rPr>
      <w:b/>
      <w:bCs/>
    </w:rPr>
  </w:style>
  <w:style w:type="character" w:customStyle="1" w:styleId="ObjetducommentaireCar">
    <w:name w:val="Objet du commentaire Car"/>
    <w:basedOn w:val="CommentaireCar"/>
    <w:link w:val="Objetducommentaire"/>
    <w:uiPriority w:val="99"/>
    <w:semiHidden/>
    <w:rsid w:val="00A54E7F"/>
    <w:rPr>
      <w:b/>
      <w:bCs/>
      <w:sz w:val="20"/>
      <w:szCs w:val="20"/>
      <w:lang w:val="en-US"/>
    </w:rPr>
  </w:style>
  <w:style w:type="paragraph" w:styleId="Textedebulles">
    <w:name w:val="Balloon Text"/>
    <w:basedOn w:val="Normal"/>
    <w:link w:val="TextedebullesCar"/>
    <w:uiPriority w:val="99"/>
    <w:semiHidden/>
    <w:unhideWhenUsed/>
    <w:rsid w:val="00A54E7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54E7F"/>
    <w:rPr>
      <w:rFonts w:ascii="Segoe UI" w:hAnsi="Segoe UI" w:cs="Segoe UI"/>
      <w:sz w:val="18"/>
      <w:szCs w:val="18"/>
      <w:lang w:val="en-US"/>
    </w:rPr>
  </w:style>
  <w:style w:type="paragraph" w:styleId="PrformatHTML">
    <w:name w:val="HTML Preformatted"/>
    <w:basedOn w:val="Normal"/>
    <w:link w:val="PrformatHTMLCar"/>
    <w:uiPriority w:val="99"/>
    <w:unhideWhenUsed/>
    <w:rsid w:val="00A54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A54E7F"/>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3536">
      <w:bodyDiv w:val="1"/>
      <w:marLeft w:val="0"/>
      <w:marRight w:val="0"/>
      <w:marTop w:val="0"/>
      <w:marBottom w:val="0"/>
      <w:divBdr>
        <w:top w:val="none" w:sz="0" w:space="0" w:color="auto"/>
        <w:left w:val="none" w:sz="0" w:space="0" w:color="auto"/>
        <w:bottom w:val="none" w:sz="0" w:space="0" w:color="auto"/>
        <w:right w:val="none" w:sz="0" w:space="0" w:color="auto"/>
      </w:divBdr>
      <w:divsChild>
        <w:div w:id="240413430">
          <w:marLeft w:val="0"/>
          <w:marRight w:val="0"/>
          <w:marTop w:val="0"/>
          <w:marBottom w:val="0"/>
          <w:divBdr>
            <w:top w:val="none" w:sz="0" w:space="0" w:color="auto"/>
            <w:left w:val="none" w:sz="0" w:space="0" w:color="auto"/>
            <w:bottom w:val="none" w:sz="0" w:space="0" w:color="auto"/>
            <w:right w:val="none" w:sz="0" w:space="0" w:color="auto"/>
          </w:divBdr>
          <w:divsChild>
            <w:div w:id="3622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4562">
      <w:bodyDiv w:val="1"/>
      <w:marLeft w:val="0"/>
      <w:marRight w:val="0"/>
      <w:marTop w:val="0"/>
      <w:marBottom w:val="0"/>
      <w:divBdr>
        <w:top w:val="none" w:sz="0" w:space="0" w:color="auto"/>
        <w:left w:val="none" w:sz="0" w:space="0" w:color="auto"/>
        <w:bottom w:val="none" w:sz="0" w:space="0" w:color="auto"/>
        <w:right w:val="none" w:sz="0" w:space="0" w:color="auto"/>
      </w:divBdr>
      <w:divsChild>
        <w:div w:id="264383514">
          <w:marLeft w:val="0"/>
          <w:marRight w:val="0"/>
          <w:marTop w:val="0"/>
          <w:marBottom w:val="0"/>
          <w:divBdr>
            <w:top w:val="none" w:sz="0" w:space="0" w:color="auto"/>
            <w:left w:val="none" w:sz="0" w:space="0" w:color="auto"/>
            <w:bottom w:val="none" w:sz="0" w:space="0" w:color="auto"/>
            <w:right w:val="none" w:sz="0" w:space="0" w:color="auto"/>
          </w:divBdr>
          <w:divsChild>
            <w:div w:id="1449354404">
              <w:marLeft w:val="0"/>
              <w:marRight w:val="0"/>
              <w:marTop w:val="0"/>
              <w:marBottom w:val="0"/>
              <w:divBdr>
                <w:top w:val="none" w:sz="0" w:space="0" w:color="auto"/>
                <w:left w:val="none" w:sz="0" w:space="0" w:color="auto"/>
                <w:bottom w:val="none" w:sz="0" w:space="0" w:color="auto"/>
                <w:right w:val="none" w:sz="0" w:space="0" w:color="auto"/>
              </w:divBdr>
            </w:div>
            <w:div w:id="4433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516">
      <w:bodyDiv w:val="1"/>
      <w:marLeft w:val="0"/>
      <w:marRight w:val="0"/>
      <w:marTop w:val="0"/>
      <w:marBottom w:val="0"/>
      <w:divBdr>
        <w:top w:val="none" w:sz="0" w:space="0" w:color="auto"/>
        <w:left w:val="none" w:sz="0" w:space="0" w:color="auto"/>
        <w:bottom w:val="none" w:sz="0" w:space="0" w:color="auto"/>
        <w:right w:val="none" w:sz="0" w:space="0" w:color="auto"/>
      </w:divBdr>
      <w:divsChild>
        <w:div w:id="1603566951">
          <w:marLeft w:val="0"/>
          <w:marRight w:val="0"/>
          <w:marTop w:val="0"/>
          <w:marBottom w:val="0"/>
          <w:divBdr>
            <w:top w:val="none" w:sz="0" w:space="0" w:color="auto"/>
            <w:left w:val="none" w:sz="0" w:space="0" w:color="auto"/>
            <w:bottom w:val="none" w:sz="0" w:space="0" w:color="auto"/>
            <w:right w:val="none" w:sz="0" w:space="0" w:color="auto"/>
          </w:divBdr>
          <w:divsChild>
            <w:div w:id="19659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071">
      <w:bodyDiv w:val="1"/>
      <w:marLeft w:val="0"/>
      <w:marRight w:val="0"/>
      <w:marTop w:val="0"/>
      <w:marBottom w:val="0"/>
      <w:divBdr>
        <w:top w:val="none" w:sz="0" w:space="0" w:color="auto"/>
        <w:left w:val="none" w:sz="0" w:space="0" w:color="auto"/>
        <w:bottom w:val="none" w:sz="0" w:space="0" w:color="auto"/>
        <w:right w:val="none" w:sz="0" w:space="0" w:color="auto"/>
      </w:divBdr>
      <w:divsChild>
        <w:div w:id="594245580">
          <w:marLeft w:val="0"/>
          <w:marRight w:val="0"/>
          <w:marTop w:val="0"/>
          <w:marBottom w:val="0"/>
          <w:divBdr>
            <w:top w:val="none" w:sz="0" w:space="0" w:color="auto"/>
            <w:left w:val="none" w:sz="0" w:space="0" w:color="auto"/>
            <w:bottom w:val="none" w:sz="0" w:space="0" w:color="auto"/>
            <w:right w:val="none" w:sz="0" w:space="0" w:color="auto"/>
          </w:divBdr>
          <w:divsChild>
            <w:div w:id="692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08131">
      <w:bodyDiv w:val="1"/>
      <w:marLeft w:val="0"/>
      <w:marRight w:val="0"/>
      <w:marTop w:val="0"/>
      <w:marBottom w:val="0"/>
      <w:divBdr>
        <w:top w:val="none" w:sz="0" w:space="0" w:color="auto"/>
        <w:left w:val="none" w:sz="0" w:space="0" w:color="auto"/>
        <w:bottom w:val="none" w:sz="0" w:space="0" w:color="auto"/>
        <w:right w:val="none" w:sz="0" w:space="0" w:color="auto"/>
      </w:divBdr>
    </w:div>
    <w:div w:id="323319288">
      <w:bodyDiv w:val="1"/>
      <w:marLeft w:val="0"/>
      <w:marRight w:val="0"/>
      <w:marTop w:val="0"/>
      <w:marBottom w:val="0"/>
      <w:divBdr>
        <w:top w:val="none" w:sz="0" w:space="0" w:color="auto"/>
        <w:left w:val="none" w:sz="0" w:space="0" w:color="auto"/>
        <w:bottom w:val="none" w:sz="0" w:space="0" w:color="auto"/>
        <w:right w:val="none" w:sz="0" w:space="0" w:color="auto"/>
      </w:divBdr>
      <w:divsChild>
        <w:div w:id="1170605881">
          <w:marLeft w:val="0"/>
          <w:marRight w:val="0"/>
          <w:marTop w:val="0"/>
          <w:marBottom w:val="0"/>
          <w:divBdr>
            <w:top w:val="none" w:sz="0" w:space="0" w:color="auto"/>
            <w:left w:val="none" w:sz="0" w:space="0" w:color="auto"/>
            <w:bottom w:val="none" w:sz="0" w:space="0" w:color="auto"/>
            <w:right w:val="none" w:sz="0" w:space="0" w:color="auto"/>
          </w:divBdr>
          <w:divsChild>
            <w:div w:id="6199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913">
      <w:bodyDiv w:val="1"/>
      <w:marLeft w:val="0"/>
      <w:marRight w:val="0"/>
      <w:marTop w:val="0"/>
      <w:marBottom w:val="0"/>
      <w:divBdr>
        <w:top w:val="none" w:sz="0" w:space="0" w:color="auto"/>
        <w:left w:val="none" w:sz="0" w:space="0" w:color="auto"/>
        <w:bottom w:val="none" w:sz="0" w:space="0" w:color="auto"/>
        <w:right w:val="none" w:sz="0" w:space="0" w:color="auto"/>
      </w:divBdr>
      <w:divsChild>
        <w:div w:id="917254575">
          <w:marLeft w:val="0"/>
          <w:marRight w:val="0"/>
          <w:marTop w:val="0"/>
          <w:marBottom w:val="0"/>
          <w:divBdr>
            <w:top w:val="none" w:sz="0" w:space="0" w:color="auto"/>
            <w:left w:val="none" w:sz="0" w:space="0" w:color="auto"/>
            <w:bottom w:val="none" w:sz="0" w:space="0" w:color="auto"/>
            <w:right w:val="none" w:sz="0" w:space="0" w:color="auto"/>
          </w:divBdr>
          <w:divsChild>
            <w:div w:id="16765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4128">
      <w:bodyDiv w:val="1"/>
      <w:marLeft w:val="0"/>
      <w:marRight w:val="0"/>
      <w:marTop w:val="0"/>
      <w:marBottom w:val="0"/>
      <w:divBdr>
        <w:top w:val="none" w:sz="0" w:space="0" w:color="auto"/>
        <w:left w:val="none" w:sz="0" w:space="0" w:color="auto"/>
        <w:bottom w:val="none" w:sz="0" w:space="0" w:color="auto"/>
        <w:right w:val="none" w:sz="0" w:space="0" w:color="auto"/>
      </w:divBdr>
      <w:divsChild>
        <w:div w:id="1374110972">
          <w:marLeft w:val="0"/>
          <w:marRight w:val="0"/>
          <w:marTop w:val="0"/>
          <w:marBottom w:val="0"/>
          <w:divBdr>
            <w:top w:val="none" w:sz="0" w:space="0" w:color="auto"/>
            <w:left w:val="none" w:sz="0" w:space="0" w:color="auto"/>
            <w:bottom w:val="none" w:sz="0" w:space="0" w:color="auto"/>
            <w:right w:val="none" w:sz="0" w:space="0" w:color="auto"/>
          </w:divBdr>
          <w:divsChild>
            <w:div w:id="18604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0997">
      <w:bodyDiv w:val="1"/>
      <w:marLeft w:val="0"/>
      <w:marRight w:val="0"/>
      <w:marTop w:val="0"/>
      <w:marBottom w:val="0"/>
      <w:divBdr>
        <w:top w:val="none" w:sz="0" w:space="0" w:color="auto"/>
        <w:left w:val="none" w:sz="0" w:space="0" w:color="auto"/>
        <w:bottom w:val="none" w:sz="0" w:space="0" w:color="auto"/>
        <w:right w:val="none" w:sz="0" w:space="0" w:color="auto"/>
      </w:divBdr>
    </w:div>
    <w:div w:id="403647297">
      <w:bodyDiv w:val="1"/>
      <w:marLeft w:val="0"/>
      <w:marRight w:val="0"/>
      <w:marTop w:val="0"/>
      <w:marBottom w:val="0"/>
      <w:divBdr>
        <w:top w:val="none" w:sz="0" w:space="0" w:color="auto"/>
        <w:left w:val="none" w:sz="0" w:space="0" w:color="auto"/>
        <w:bottom w:val="none" w:sz="0" w:space="0" w:color="auto"/>
        <w:right w:val="none" w:sz="0" w:space="0" w:color="auto"/>
      </w:divBdr>
      <w:divsChild>
        <w:div w:id="1175723684">
          <w:marLeft w:val="0"/>
          <w:marRight w:val="0"/>
          <w:marTop w:val="0"/>
          <w:marBottom w:val="0"/>
          <w:divBdr>
            <w:top w:val="none" w:sz="0" w:space="0" w:color="auto"/>
            <w:left w:val="none" w:sz="0" w:space="0" w:color="auto"/>
            <w:bottom w:val="none" w:sz="0" w:space="0" w:color="auto"/>
            <w:right w:val="none" w:sz="0" w:space="0" w:color="auto"/>
          </w:divBdr>
          <w:divsChild>
            <w:div w:id="10454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7352">
      <w:bodyDiv w:val="1"/>
      <w:marLeft w:val="0"/>
      <w:marRight w:val="0"/>
      <w:marTop w:val="0"/>
      <w:marBottom w:val="0"/>
      <w:divBdr>
        <w:top w:val="none" w:sz="0" w:space="0" w:color="auto"/>
        <w:left w:val="none" w:sz="0" w:space="0" w:color="auto"/>
        <w:bottom w:val="none" w:sz="0" w:space="0" w:color="auto"/>
        <w:right w:val="none" w:sz="0" w:space="0" w:color="auto"/>
      </w:divBdr>
      <w:divsChild>
        <w:div w:id="227958324">
          <w:marLeft w:val="0"/>
          <w:marRight w:val="0"/>
          <w:marTop w:val="0"/>
          <w:marBottom w:val="0"/>
          <w:divBdr>
            <w:top w:val="none" w:sz="0" w:space="0" w:color="auto"/>
            <w:left w:val="none" w:sz="0" w:space="0" w:color="auto"/>
            <w:bottom w:val="none" w:sz="0" w:space="0" w:color="auto"/>
            <w:right w:val="none" w:sz="0" w:space="0" w:color="auto"/>
          </w:divBdr>
          <w:divsChild>
            <w:div w:id="20335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613">
      <w:bodyDiv w:val="1"/>
      <w:marLeft w:val="0"/>
      <w:marRight w:val="0"/>
      <w:marTop w:val="0"/>
      <w:marBottom w:val="0"/>
      <w:divBdr>
        <w:top w:val="none" w:sz="0" w:space="0" w:color="auto"/>
        <w:left w:val="none" w:sz="0" w:space="0" w:color="auto"/>
        <w:bottom w:val="none" w:sz="0" w:space="0" w:color="auto"/>
        <w:right w:val="none" w:sz="0" w:space="0" w:color="auto"/>
      </w:divBdr>
      <w:divsChild>
        <w:div w:id="1771585915">
          <w:marLeft w:val="0"/>
          <w:marRight w:val="0"/>
          <w:marTop w:val="0"/>
          <w:marBottom w:val="0"/>
          <w:divBdr>
            <w:top w:val="none" w:sz="0" w:space="0" w:color="auto"/>
            <w:left w:val="none" w:sz="0" w:space="0" w:color="auto"/>
            <w:bottom w:val="none" w:sz="0" w:space="0" w:color="auto"/>
            <w:right w:val="none" w:sz="0" w:space="0" w:color="auto"/>
          </w:divBdr>
          <w:divsChild>
            <w:div w:id="1807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8773">
      <w:bodyDiv w:val="1"/>
      <w:marLeft w:val="0"/>
      <w:marRight w:val="0"/>
      <w:marTop w:val="0"/>
      <w:marBottom w:val="0"/>
      <w:divBdr>
        <w:top w:val="none" w:sz="0" w:space="0" w:color="auto"/>
        <w:left w:val="none" w:sz="0" w:space="0" w:color="auto"/>
        <w:bottom w:val="none" w:sz="0" w:space="0" w:color="auto"/>
        <w:right w:val="none" w:sz="0" w:space="0" w:color="auto"/>
      </w:divBdr>
      <w:divsChild>
        <w:div w:id="899708303">
          <w:marLeft w:val="0"/>
          <w:marRight w:val="0"/>
          <w:marTop w:val="0"/>
          <w:marBottom w:val="0"/>
          <w:divBdr>
            <w:top w:val="none" w:sz="0" w:space="0" w:color="auto"/>
            <w:left w:val="none" w:sz="0" w:space="0" w:color="auto"/>
            <w:bottom w:val="none" w:sz="0" w:space="0" w:color="auto"/>
            <w:right w:val="none" w:sz="0" w:space="0" w:color="auto"/>
          </w:divBdr>
          <w:divsChild>
            <w:div w:id="2189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6203">
      <w:bodyDiv w:val="1"/>
      <w:marLeft w:val="0"/>
      <w:marRight w:val="0"/>
      <w:marTop w:val="0"/>
      <w:marBottom w:val="0"/>
      <w:divBdr>
        <w:top w:val="none" w:sz="0" w:space="0" w:color="auto"/>
        <w:left w:val="none" w:sz="0" w:space="0" w:color="auto"/>
        <w:bottom w:val="none" w:sz="0" w:space="0" w:color="auto"/>
        <w:right w:val="none" w:sz="0" w:space="0" w:color="auto"/>
      </w:divBdr>
    </w:div>
    <w:div w:id="559560975">
      <w:bodyDiv w:val="1"/>
      <w:marLeft w:val="0"/>
      <w:marRight w:val="0"/>
      <w:marTop w:val="0"/>
      <w:marBottom w:val="0"/>
      <w:divBdr>
        <w:top w:val="none" w:sz="0" w:space="0" w:color="auto"/>
        <w:left w:val="none" w:sz="0" w:space="0" w:color="auto"/>
        <w:bottom w:val="none" w:sz="0" w:space="0" w:color="auto"/>
        <w:right w:val="none" w:sz="0" w:space="0" w:color="auto"/>
      </w:divBdr>
      <w:divsChild>
        <w:div w:id="742290991">
          <w:marLeft w:val="0"/>
          <w:marRight w:val="0"/>
          <w:marTop w:val="0"/>
          <w:marBottom w:val="0"/>
          <w:divBdr>
            <w:top w:val="none" w:sz="0" w:space="0" w:color="auto"/>
            <w:left w:val="none" w:sz="0" w:space="0" w:color="auto"/>
            <w:bottom w:val="none" w:sz="0" w:space="0" w:color="auto"/>
            <w:right w:val="none" w:sz="0" w:space="0" w:color="auto"/>
          </w:divBdr>
          <w:divsChild>
            <w:div w:id="194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8201">
      <w:bodyDiv w:val="1"/>
      <w:marLeft w:val="0"/>
      <w:marRight w:val="0"/>
      <w:marTop w:val="0"/>
      <w:marBottom w:val="0"/>
      <w:divBdr>
        <w:top w:val="none" w:sz="0" w:space="0" w:color="auto"/>
        <w:left w:val="none" w:sz="0" w:space="0" w:color="auto"/>
        <w:bottom w:val="none" w:sz="0" w:space="0" w:color="auto"/>
        <w:right w:val="none" w:sz="0" w:space="0" w:color="auto"/>
      </w:divBdr>
      <w:divsChild>
        <w:div w:id="383331689">
          <w:marLeft w:val="0"/>
          <w:marRight w:val="0"/>
          <w:marTop w:val="0"/>
          <w:marBottom w:val="0"/>
          <w:divBdr>
            <w:top w:val="none" w:sz="0" w:space="0" w:color="auto"/>
            <w:left w:val="none" w:sz="0" w:space="0" w:color="auto"/>
            <w:bottom w:val="none" w:sz="0" w:space="0" w:color="auto"/>
            <w:right w:val="none" w:sz="0" w:space="0" w:color="auto"/>
          </w:divBdr>
          <w:divsChild>
            <w:div w:id="1729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9004">
      <w:bodyDiv w:val="1"/>
      <w:marLeft w:val="0"/>
      <w:marRight w:val="0"/>
      <w:marTop w:val="0"/>
      <w:marBottom w:val="0"/>
      <w:divBdr>
        <w:top w:val="none" w:sz="0" w:space="0" w:color="auto"/>
        <w:left w:val="none" w:sz="0" w:space="0" w:color="auto"/>
        <w:bottom w:val="none" w:sz="0" w:space="0" w:color="auto"/>
        <w:right w:val="none" w:sz="0" w:space="0" w:color="auto"/>
      </w:divBdr>
      <w:divsChild>
        <w:div w:id="1448350886">
          <w:marLeft w:val="0"/>
          <w:marRight w:val="0"/>
          <w:marTop w:val="0"/>
          <w:marBottom w:val="0"/>
          <w:divBdr>
            <w:top w:val="none" w:sz="0" w:space="0" w:color="auto"/>
            <w:left w:val="none" w:sz="0" w:space="0" w:color="auto"/>
            <w:bottom w:val="none" w:sz="0" w:space="0" w:color="auto"/>
            <w:right w:val="none" w:sz="0" w:space="0" w:color="auto"/>
          </w:divBdr>
          <w:divsChild>
            <w:div w:id="16199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8806">
      <w:bodyDiv w:val="1"/>
      <w:marLeft w:val="0"/>
      <w:marRight w:val="0"/>
      <w:marTop w:val="0"/>
      <w:marBottom w:val="0"/>
      <w:divBdr>
        <w:top w:val="none" w:sz="0" w:space="0" w:color="auto"/>
        <w:left w:val="none" w:sz="0" w:space="0" w:color="auto"/>
        <w:bottom w:val="none" w:sz="0" w:space="0" w:color="auto"/>
        <w:right w:val="none" w:sz="0" w:space="0" w:color="auto"/>
      </w:divBdr>
      <w:divsChild>
        <w:div w:id="230969410">
          <w:marLeft w:val="0"/>
          <w:marRight w:val="0"/>
          <w:marTop w:val="0"/>
          <w:marBottom w:val="0"/>
          <w:divBdr>
            <w:top w:val="none" w:sz="0" w:space="0" w:color="auto"/>
            <w:left w:val="none" w:sz="0" w:space="0" w:color="auto"/>
            <w:bottom w:val="none" w:sz="0" w:space="0" w:color="auto"/>
            <w:right w:val="none" w:sz="0" w:space="0" w:color="auto"/>
          </w:divBdr>
          <w:divsChild>
            <w:div w:id="17948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460">
      <w:bodyDiv w:val="1"/>
      <w:marLeft w:val="0"/>
      <w:marRight w:val="0"/>
      <w:marTop w:val="0"/>
      <w:marBottom w:val="0"/>
      <w:divBdr>
        <w:top w:val="none" w:sz="0" w:space="0" w:color="auto"/>
        <w:left w:val="none" w:sz="0" w:space="0" w:color="auto"/>
        <w:bottom w:val="none" w:sz="0" w:space="0" w:color="auto"/>
        <w:right w:val="none" w:sz="0" w:space="0" w:color="auto"/>
      </w:divBdr>
      <w:divsChild>
        <w:div w:id="723455959">
          <w:marLeft w:val="0"/>
          <w:marRight w:val="0"/>
          <w:marTop w:val="0"/>
          <w:marBottom w:val="0"/>
          <w:divBdr>
            <w:top w:val="none" w:sz="0" w:space="0" w:color="auto"/>
            <w:left w:val="none" w:sz="0" w:space="0" w:color="auto"/>
            <w:bottom w:val="none" w:sz="0" w:space="0" w:color="auto"/>
            <w:right w:val="none" w:sz="0" w:space="0" w:color="auto"/>
          </w:divBdr>
          <w:divsChild>
            <w:div w:id="547034234">
              <w:marLeft w:val="0"/>
              <w:marRight w:val="0"/>
              <w:marTop w:val="0"/>
              <w:marBottom w:val="0"/>
              <w:divBdr>
                <w:top w:val="none" w:sz="0" w:space="0" w:color="auto"/>
                <w:left w:val="none" w:sz="0" w:space="0" w:color="auto"/>
                <w:bottom w:val="none" w:sz="0" w:space="0" w:color="auto"/>
                <w:right w:val="none" w:sz="0" w:space="0" w:color="auto"/>
              </w:divBdr>
            </w:div>
            <w:div w:id="482353756">
              <w:marLeft w:val="0"/>
              <w:marRight w:val="0"/>
              <w:marTop w:val="0"/>
              <w:marBottom w:val="0"/>
              <w:divBdr>
                <w:top w:val="none" w:sz="0" w:space="0" w:color="auto"/>
                <w:left w:val="none" w:sz="0" w:space="0" w:color="auto"/>
                <w:bottom w:val="none" w:sz="0" w:space="0" w:color="auto"/>
                <w:right w:val="none" w:sz="0" w:space="0" w:color="auto"/>
              </w:divBdr>
            </w:div>
            <w:div w:id="1047534945">
              <w:marLeft w:val="0"/>
              <w:marRight w:val="0"/>
              <w:marTop w:val="0"/>
              <w:marBottom w:val="0"/>
              <w:divBdr>
                <w:top w:val="none" w:sz="0" w:space="0" w:color="auto"/>
                <w:left w:val="none" w:sz="0" w:space="0" w:color="auto"/>
                <w:bottom w:val="none" w:sz="0" w:space="0" w:color="auto"/>
                <w:right w:val="none" w:sz="0" w:space="0" w:color="auto"/>
              </w:divBdr>
            </w:div>
            <w:div w:id="7266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81109">
      <w:bodyDiv w:val="1"/>
      <w:marLeft w:val="0"/>
      <w:marRight w:val="0"/>
      <w:marTop w:val="0"/>
      <w:marBottom w:val="0"/>
      <w:divBdr>
        <w:top w:val="none" w:sz="0" w:space="0" w:color="auto"/>
        <w:left w:val="none" w:sz="0" w:space="0" w:color="auto"/>
        <w:bottom w:val="none" w:sz="0" w:space="0" w:color="auto"/>
        <w:right w:val="none" w:sz="0" w:space="0" w:color="auto"/>
      </w:divBdr>
      <w:divsChild>
        <w:div w:id="1714770651">
          <w:marLeft w:val="0"/>
          <w:marRight w:val="0"/>
          <w:marTop w:val="0"/>
          <w:marBottom w:val="0"/>
          <w:divBdr>
            <w:top w:val="none" w:sz="0" w:space="0" w:color="auto"/>
            <w:left w:val="none" w:sz="0" w:space="0" w:color="auto"/>
            <w:bottom w:val="none" w:sz="0" w:space="0" w:color="auto"/>
            <w:right w:val="none" w:sz="0" w:space="0" w:color="auto"/>
          </w:divBdr>
          <w:divsChild>
            <w:div w:id="5702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3552">
      <w:bodyDiv w:val="1"/>
      <w:marLeft w:val="0"/>
      <w:marRight w:val="0"/>
      <w:marTop w:val="0"/>
      <w:marBottom w:val="0"/>
      <w:divBdr>
        <w:top w:val="none" w:sz="0" w:space="0" w:color="auto"/>
        <w:left w:val="none" w:sz="0" w:space="0" w:color="auto"/>
        <w:bottom w:val="none" w:sz="0" w:space="0" w:color="auto"/>
        <w:right w:val="none" w:sz="0" w:space="0" w:color="auto"/>
      </w:divBdr>
    </w:div>
    <w:div w:id="744761448">
      <w:bodyDiv w:val="1"/>
      <w:marLeft w:val="0"/>
      <w:marRight w:val="0"/>
      <w:marTop w:val="0"/>
      <w:marBottom w:val="0"/>
      <w:divBdr>
        <w:top w:val="none" w:sz="0" w:space="0" w:color="auto"/>
        <w:left w:val="none" w:sz="0" w:space="0" w:color="auto"/>
        <w:bottom w:val="none" w:sz="0" w:space="0" w:color="auto"/>
        <w:right w:val="none" w:sz="0" w:space="0" w:color="auto"/>
      </w:divBdr>
      <w:divsChild>
        <w:div w:id="1948612000">
          <w:marLeft w:val="0"/>
          <w:marRight w:val="0"/>
          <w:marTop w:val="0"/>
          <w:marBottom w:val="0"/>
          <w:divBdr>
            <w:top w:val="none" w:sz="0" w:space="0" w:color="auto"/>
            <w:left w:val="none" w:sz="0" w:space="0" w:color="auto"/>
            <w:bottom w:val="none" w:sz="0" w:space="0" w:color="auto"/>
            <w:right w:val="none" w:sz="0" w:space="0" w:color="auto"/>
          </w:divBdr>
          <w:divsChild>
            <w:div w:id="9898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50146">
      <w:bodyDiv w:val="1"/>
      <w:marLeft w:val="0"/>
      <w:marRight w:val="0"/>
      <w:marTop w:val="0"/>
      <w:marBottom w:val="0"/>
      <w:divBdr>
        <w:top w:val="none" w:sz="0" w:space="0" w:color="auto"/>
        <w:left w:val="none" w:sz="0" w:space="0" w:color="auto"/>
        <w:bottom w:val="none" w:sz="0" w:space="0" w:color="auto"/>
        <w:right w:val="none" w:sz="0" w:space="0" w:color="auto"/>
      </w:divBdr>
      <w:divsChild>
        <w:div w:id="1195118187">
          <w:marLeft w:val="0"/>
          <w:marRight w:val="0"/>
          <w:marTop w:val="0"/>
          <w:marBottom w:val="0"/>
          <w:divBdr>
            <w:top w:val="none" w:sz="0" w:space="0" w:color="auto"/>
            <w:left w:val="none" w:sz="0" w:space="0" w:color="auto"/>
            <w:bottom w:val="none" w:sz="0" w:space="0" w:color="auto"/>
            <w:right w:val="none" w:sz="0" w:space="0" w:color="auto"/>
          </w:divBdr>
          <w:divsChild>
            <w:div w:id="6078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476">
      <w:bodyDiv w:val="1"/>
      <w:marLeft w:val="0"/>
      <w:marRight w:val="0"/>
      <w:marTop w:val="0"/>
      <w:marBottom w:val="0"/>
      <w:divBdr>
        <w:top w:val="none" w:sz="0" w:space="0" w:color="auto"/>
        <w:left w:val="none" w:sz="0" w:space="0" w:color="auto"/>
        <w:bottom w:val="none" w:sz="0" w:space="0" w:color="auto"/>
        <w:right w:val="none" w:sz="0" w:space="0" w:color="auto"/>
      </w:divBdr>
      <w:divsChild>
        <w:div w:id="2014991334">
          <w:marLeft w:val="0"/>
          <w:marRight w:val="0"/>
          <w:marTop w:val="0"/>
          <w:marBottom w:val="0"/>
          <w:divBdr>
            <w:top w:val="none" w:sz="0" w:space="0" w:color="auto"/>
            <w:left w:val="none" w:sz="0" w:space="0" w:color="auto"/>
            <w:bottom w:val="none" w:sz="0" w:space="0" w:color="auto"/>
            <w:right w:val="none" w:sz="0" w:space="0" w:color="auto"/>
          </w:divBdr>
          <w:divsChild>
            <w:div w:id="66734294">
              <w:marLeft w:val="0"/>
              <w:marRight w:val="0"/>
              <w:marTop w:val="0"/>
              <w:marBottom w:val="0"/>
              <w:divBdr>
                <w:top w:val="none" w:sz="0" w:space="0" w:color="auto"/>
                <w:left w:val="none" w:sz="0" w:space="0" w:color="auto"/>
                <w:bottom w:val="none" w:sz="0" w:space="0" w:color="auto"/>
                <w:right w:val="none" w:sz="0" w:space="0" w:color="auto"/>
              </w:divBdr>
            </w:div>
            <w:div w:id="1288779051">
              <w:marLeft w:val="0"/>
              <w:marRight w:val="0"/>
              <w:marTop w:val="0"/>
              <w:marBottom w:val="0"/>
              <w:divBdr>
                <w:top w:val="none" w:sz="0" w:space="0" w:color="auto"/>
                <w:left w:val="none" w:sz="0" w:space="0" w:color="auto"/>
                <w:bottom w:val="none" w:sz="0" w:space="0" w:color="auto"/>
                <w:right w:val="none" w:sz="0" w:space="0" w:color="auto"/>
              </w:divBdr>
            </w:div>
            <w:div w:id="1130704205">
              <w:marLeft w:val="0"/>
              <w:marRight w:val="0"/>
              <w:marTop w:val="0"/>
              <w:marBottom w:val="0"/>
              <w:divBdr>
                <w:top w:val="none" w:sz="0" w:space="0" w:color="auto"/>
                <w:left w:val="none" w:sz="0" w:space="0" w:color="auto"/>
                <w:bottom w:val="none" w:sz="0" w:space="0" w:color="auto"/>
                <w:right w:val="none" w:sz="0" w:space="0" w:color="auto"/>
              </w:divBdr>
            </w:div>
            <w:div w:id="20992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7246">
      <w:bodyDiv w:val="1"/>
      <w:marLeft w:val="0"/>
      <w:marRight w:val="0"/>
      <w:marTop w:val="0"/>
      <w:marBottom w:val="0"/>
      <w:divBdr>
        <w:top w:val="none" w:sz="0" w:space="0" w:color="auto"/>
        <w:left w:val="none" w:sz="0" w:space="0" w:color="auto"/>
        <w:bottom w:val="none" w:sz="0" w:space="0" w:color="auto"/>
        <w:right w:val="none" w:sz="0" w:space="0" w:color="auto"/>
      </w:divBdr>
      <w:divsChild>
        <w:div w:id="1814713187">
          <w:marLeft w:val="0"/>
          <w:marRight w:val="0"/>
          <w:marTop w:val="0"/>
          <w:marBottom w:val="0"/>
          <w:divBdr>
            <w:top w:val="none" w:sz="0" w:space="0" w:color="auto"/>
            <w:left w:val="none" w:sz="0" w:space="0" w:color="auto"/>
            <w:bottom w:val="none" w:sz="0" w:space="0" w:color="auto"/>
            <w:right w:val="none" w:sz="0" w:space="0" w:color="auto"/>
          </w:divBdr>
          <w:divsChild>
            <w:div w:id="13305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6433">
      <w:bodyDiv w:val="1"/>
      <w:marLeft w:val="0"/>
      <w:marRight w:val="0"/>
      <w:marTop w:val="0"/>
      <w:marBottom w:val="0"/>
      <w:divBdr>
        <w:top w:val="none" w:sz="0" w:space="0" w:color="auto"/>
        <w:left w:val="none" w:sz="0" w:space="0" w:color="auto"/>
        <w:bottom w:val="none" w:sz="0" w:space="0" w:color="auto"/>
        <w:right w:val="none" w:sz="0" w:space="0" w:color="auto"/>
      </w:divBdr>
      <w:divsChild>
        <w:div w:id="2061707278">
          <w:marLeft w:val="0"/>
          <w:marRight w:val="0"/>
          <w:marTop w:val="0"/>
          <w:marBottom w:val="0"/>
          <w:divBdr>
            <w:top w:val="none" w:sz="0" w:space="0" w:color="auto"/>
            <w:left w:val="none" w:sz="0" w:space="0" w:color="auto"/>
            <w:bottom w:val="none" w:sz="0" w:space="0" w:color="auto"/>
            <w:right w:val="none" w:sz="0" w:space="0" w:color="auto"/>
          </w:divBdr>
          <w:divsChild>
            <w:div w:id="237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1489">
      <w:bodyDiv w:val="1"/>
      <w:marLeft w:val="0"/>
      <w:marRight w:val="0"/>
      <w:marTop w:val="0"/>
      <w:marBottom w:val="0"/>
      <w:divBdr>
        <w:top w:val="none" w:sz="0" w:space="0" w:color="auto"/>
        <w:left w:val="none" w:sz="0" w:space="0" w:color="auto"/>
        <w:bottom w:val="none" w:sz="0" w:space="0" w:color="auto"/>
        <w:right w:val="none" w:sz="0" w:space="0" w:color="auto"/>
      </w:divBdr>
      <w:divsChild>
        <w:div w:id="627903623">
          <w:marLeft w:val="0"/>
          <w:marRight w:val="0"/>
          <w:marTop w:val="0"/>
          <w:marBottom w:val="0"/>
          <w:divBdr>
            <w:top w:val="none" w:sz="0" w:space="0" w:color="auto"/>
            <w:left w:val="none" w:sz="0" w:space="0" w:color="auto"/>
            <w:bottom w:val="none" w:sz="0" w:space="0" w:color="auto"/>
            <w:right w:val="none" w:sz="0" w:space="0" w:color="auto"/>
          </w:divBdr>
          <w:divsChild>
            <w:div w:id="9687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9974">
      <w:bodyDiv w:val="1"/>
      <w:marLeft w:val="0"/>
      <w:marRight w:val="0"/>
      <w:marTop w:val="0"/>
      <w:marBottom w:val="0"/>
      <w:divBdr>
        <w:top w:val="none" w:sz="0" w:space="0" w:color="auto"/>
        <w:left w:val="none" w:sz="0" w:space="0" w:color="auto"/>
        <w:bottom w:val="none" w:sz="0" w:space="0" w:color="auto"/>
        <w:right w:val="none" w:sz="0" w:space="0" w:color="auto"/>
      </w:divBdr>
    </w:div>
    <w:div w:id="883635729">
      <w:bodyDiv w:val="1"/>
      <w:marLeft w:val="0"/>
      <w:marRight w:val="0"/>
      <w:marTop w:val="0"/>
      <w:marBottom w:val="0"/>
      <w:divBdr>
        <w:top w:val="none" w:sz="0" w:space="0" w:color="auto"/>
        <w:left w:val="none" w:sz="0" w:space="0" w:color="auto"/>
        <w:bottom w:val="none" w:sz="0" w:space="0" w:color="auto"/>
        <w:right w:val="none" w:sz="0" w:space="0" w:color="auto"/>
      </w:divBdr>
      <w:divsChild>
        <w:div w:id="1522936156">
          <w:marLeft w:val="0"/>
          <w:marRight w:val="0"/>
          <w:marTop w:val="0"/>
          <w:marBottom w:val="0"/>
          <w:divBdr>
            <w:top w:val="none" w:sz="0" w:space="0" w:color="auto"/>
            <w:left w:val="none" w:sz="0" w:space="0" w:color="auto"/>
            <w:bottom w:val="none" w:sz="0" w:space="0" w:color="auto"/>
            <w:right w:val="none" w:sz="0" w:space="0" w:color="auto"/>
          </w:divBdr>
          <w:divsChild>
            <w:div w:id="23795445">
              <w:marLeft w:val="0"/>
              <w:marRight w:val="0"/>
              <w:marTop w:val="0"/>
              <w:marBottom w:val="0"/>
              <w:divBdr>
                <w:top w:val="none" w:sz="0" w:space="0" w:color="auto"/>
                <w:left w:val="none" w:sz="0" w:space="0" w:color="auto"/>
                <w:bottom w:val="none" w:sz="0" w:space="0" w:color="auto"/>
                <w:right w:val="none" w:sz="0" w:space="0" w:color="auto"/>
              </w:divBdr>
            </w:div>
            <w:div w:id="1210261173">
              <w:marLeft w:val="0"/>
              <w:marRight w:val="0"/>
              <w:marTop w:val="0"/>
              <w:marBottom w:val="0"/>
              <w:divBdr>
                <w:top w:val="none" w:sz="0" w:space="0" w:color="auto"/>
                <w:left w:val="none" w:sz="0" w:space="0" w:color="auto"/>
                <w:bottom w:val="none" w:sz="0" w:space="0" w:color="auto"/>
                <w:right w:val="none" w:sz="0" w:space="0" w:color="auto"/>
              </w:divBdr>
            </w:div>
            <w:div w:id="6779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614">
      <w:bodyDiv w:val="1"/>
      <w:marLeft w:val="0"/>
      <w:marRight w:val="0"/>
      <w:marTop w:val="0"/>
      <w:marBottom w:val="0"/>
      <w:divBdr>
        <w:top w:val="none" w:sz="0" w:space="0" w:color="auto"/>
        <w:left w:val="none" w:sz="0" w:space="0" w:color="auto"/>
        <w:bottom w:val="none" w:sz="0" w:space="0" w:color="auto"/>
        <w:right w:val="none" w:sz="0" w:space="0" w:color="auto"/>
      </w:divBdr>
      <w:divsChild>
        <w:div w:id="188111396">
          <w:marLeft w:val="0"/>
          <w:marRight w:val="0"/>
          <w:marTop w:val="0"/>
          <w:marBottom w:val="0"/>
          <w:divBdr>
            <w:top w:val="none" w:sz="0" w:space="0" w:color="auto"/>
            <w:left w:val="none" w:sz="0" w:space="0" w:color="auto"/>
            <w:bottom w:val="none" w:sz="0" w:space="0" w:color="auto"/>
            <w:right w:val="none" w:sz="0" w:space="0" w:color="auto"/>
          </w:divBdr>
          <w:divsChild>
            <w:div w:id="623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3833">
      <w:bodyDiv w:val="1"/>
      <w:marLeft w:val="0"/>
      <w:marRight w:val="0"/>
      <w:marTop w:val="0"/>
      <w:marBottom w:val="0"/>
      <w:divBdr>
        <w:top w:val="none" w:sz="0" w:space="0" w:color="auto"/>
        <w:left w:val="none" w:sz="0" w:space="0" w:color="auto"/>
        <w:bottom w:val="none" w:sz="0" w:space="0" w:color="auto"/>
        <w:right w:val="none" w:sz="0" w:space="0" w:color="auto"/>
      </w:divBdr>
    </w:div>
    <w:div w:id="931355849">
      <w:bodyDiv w:val="1"/>
      <w:marLeft w:val="0"/>
      <w:marRight w:val="0"/>
      <w:marTop w:val="0"/>
      <w:marBottom w:val="0"/>
      <w:divBdr>
        <w:top w:val="none" w:sz="0" w:space="0" w:color="auto"/>
        <w:left w:val="none" w:sz="0" w:space="0" w:color="auto"/>
        <w:bottom w:val="none" w:sz="0" w:space="0" w:color="auto"/>
        <w:right w:val="none" w:sz="0" w:space="0" w:color="auto"/>
      </w:divBdr>
    </w:div>
    <w:div w:id="975064086">
      <w:bodyDiv w:val="1"/>
      <w:marLeft w:val="0"/>
      <w:marRight w:val="0"/>
      <w:marTop w:val="0"/>
      <w:marBottom w:val="0"/>
      <w:divBdr>
        <w:top w:val="none" w:sz="0" w:space="0" w:color="auto"/>
        <w:left w:val="none" w:sz="0" w:space="0" w:color="auto"/>
        <w:bottom w:val="none" w:sz="0" w:space="0" w:color="auto"/>
        <w:right w:val="none" w:sz="0" w:space="0" w:color="auto"/>
      </w:divBdr>
      <w:divsChild>
        <w:div w:id="1695181603">
          <w:marLeft w:val="0"/>
          <w:marRight w:val="0"/>
          <w:marTop w:val="0"/>
          <w:marBottom w:val="0"/>
          <w:divBdr>
            <w:top w:val="none" w:sz="0" w:space="0" w:color="auto"/>
            <w:left w:val="none" w:sz="0" w:space="0" w:color="auto"/>
            <w:bottom w:val="none" w:sz="0" w:space="0" w:color="auto"/>
            <w:right w:val="none" w:sz="0" w:space="0" w:color="auto"/>
          </w:divBdr>
          <w:divsChild>
            <w:div w:id="19724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4451">
      <w:bodyDiv w:val="1"/>
      <w:marLeft w:val="0"/>
      <w:marRight w:val="0"/>
      <w:marTop w:val="0"/>
      <w:marBottom w:val="0"/>
      <w:divBdr>
        <w:top w:val="none" w:sz="0" w:space="0" w:color="auto"/>
        <w:left w:val="none" w:sz="0" w:space="0" w:color="auto"/>
        <w:bottom w:val="none" w:sz="0" w:space="0" w:color="auto"/>
        <w:right w:val="none" w:sz="0" w:space="0" w:color="auto"/>
      </w:divBdr>
      <w:divsChild>
        <w:div w:id="1622150123">
          <w:marLeft w:val="0"/>
          <w:marRight w:val="0"/>
          <w:marTop w:val="0"/>
          <w:marBottom w:val="0"/>
          <w:divBdr>
            <w:top w:val="none" w:sz="0" w:space="0" w:color="auto"/>
            <w:left w:val="none" w:sz="0" w:space="0" w:color="auto"/>
            <w:bottom w:val="none" w:sz="0" w:space="0" w:color="auto"/>
            <w:right w:val="none" w:sz="0" w:space="0" w:color="auto"/>
          </w:divBdr>
          <w:divsChild>
            <w:div w:id="17704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631">
      <w:bodyDiv w:val="1"/>
      <w:marLeft w:val="0"/>
      <w:marRight w:val="0"/>
      <w:marTop w:val="0"/>
      <w:marBottom w:val="0"/>
      <w:divBdr>
        <w:top w:val="none" w:sz="0" w:space="0" w:color="auto"/>
        <w:left w:val="none" w:sz="0" w:space="0" w:color="auto"/>
        <w:bottom w:val="none" w:sz="0" w:space="0" w:color="auto"/>
        <w:right w:val="none" w:sz="0" w:space="0" w:color="auto"/>
      </w:divBdr>
      <w:divsChild>
        <w:div w:id="1697348661">
          <w:marLeft w:val="0"/>
          <w:marRight w:val="0"/>
          <w:marTop w:val="0"/>
          <w:marBottom w:val="0"/>
          <w:divBdr>
            <w:top w:val="none" w:sz="0" w:space="0" w:color="auto"/>
            <w:left w:val="none" w:sz="0" w:space="0" w:color="auto"/>
            <w:bottom w:val="none" w:sz="0" w:space="0" w:color="auto"/>
            <w:right w:val="none" w:sz="0" w:space="0" w:color="auto"/>
          </w:divBdr>
          <w:divsChild>
            <w:div w:id="796070431">
              <w:marLeft w:val="0"/>
              <w:marRight w:val="0"/>
              <w:marTop w:val="0"/>
              <w:marBottom w:val="0"/>
              <w:divBdr>
                <w:top w:val="none" w:sz="0" w:space="0" w:color="auto"/>
                <w:left w:val="none" w:sz="0" w:space="0" w:color="auto"/>
                <w:bottom w:val="none" w:sz="0" w:space="0" w:color="auto"/>
                <w:right w:val="none" w:sz="0" w:space="0" w:color="auto"/>
              </w:divBdr>
            </w:div>
            <w:div w:id="821704212">
              <w:marLeft w:val="0"/>
              <w:marRight w:val="0"/>
              <w:marTop w:val="0"/>
              <w:marBottom w:val="0"/>
              <w:divBdr>
                <w:top w:val="none" w:sz="0" w:space="0" w:color="auto"/>
                <w:left w:val="none" w:sz="0" w:space="0" w:color="auto"/>
                <w:bottom w:val="none" w:sz="0" w:space="0" w:color="auto"/>
                <w:right w:val="none" w:sz="0" w:space="0" w:color="auto"/>
              </w:divBdr>
            </w:div>
            <w:div w:id="909192912">
              <w:marLeft w:val="0"/>
              <w:marRight w:val="0"/>
              <w:marTop w:val="0"/>
              <w:marBottom w:val="0"/>
              <w:divBdr>
                <w:top w:val="none" w:sz="0" w:space="0" w:color="auto"/>
                <w:left w:val="none" w:sz="0" w:space="0" w:color="auto"/>
                <w:bottom w:val="none" w:sz="0" w:space="0" w:color="auto"/>
                <w:right w:val="none" w:sz="0" w:space="0" w:color="auto"/>
              </w:divBdr>
            </w:div>
            <w:div w:id="1982074584">
              <w:marLeft w:val="0"/>
              <w:marRight w:val="0"/>
              <w:marTop w:val="0"/>
              <w:marBottom w:val="0"/>
              <w:divBdr>
                <w:top w:val="none" w:sz="0" w:space="0" w:color="auto"/>
                <w:left w:val="none" w:sz="0" w:space="0" w:color="auto"/>
                <w:bottom w:val="none" w:sz="0" w:space="0" w:color="auto"/>
                <w:right w:val="none" w:sz="0" w:space="0" w:color="auto"/>
              </w:divBdr>
            </w:div>
            <w:div w:id="112600838">
              <w:marLeft w:val="0"/>
              <w:marRight w:val="0"/>
              <w:marTop w:val="0"/>
              <w:marBottom w:val="0"/>
              <w:divBdr>
                <w:top w:val="none" w:sz="0" w:space="0" w:color="auto"/>
                <w:left w:val="none" w:sz="0" w:space="0" w:color="auto"/>
                <w:bottom w:val="none" w:sz="0" w:space="0" w:color="auto"/>
                <w:right w:val="none" w:sz="0" w:space="0" w:color="auto"/>
              </w:divBdr>
            </w:div>
            <w:div w:id="522599642">
              <w:marLeft w:val="0"/>
              <w:marRight w:val="0"/>
              <w:marTop w:val="0"/>
              <w:marBottom w:val="0"/>
              <w:divBdr>
                <w:top w:val="none" w:sz="0" w:space="0" w:color="auto"/>
                <w:left w:val="none" w:sz="0" w:space="0" w:color="auto"/>
                <w:bottom w:val="none" w:sz="0" w:space="0" w:color="auto"/>
                <w:right w:val="none" w:sz="0" w:space="0" w:color="auto"/>
              </w:divBdr>
            </w:div>
            <w:div w:id="110980522">
              <w:marLeft w:val="0"/>
              <w:marRight w:val="0"/>
              <w:marTop w:val="0"/>
              <w:marBottom w:val="0"/>
              <w:divBdr>
                <w:top w:val="none" w:sz="0" w:space="0" w:color="auto"/>
                <w:left w:val="none" w:sz="0" w:space="0" w:color="auto"/>
                <w:bottom w:val="none" w:sz="0" w:space="0" w:color="auto"/>
                <w:right w:val="none" w:sz="0" w:space="0" w:color="auto"/>
              </w:divBdr>
            </w:div>
            <w:div w:id="1280840261">
              <w:marLeft w:val="0"/>
              <w:marRight w:val="0"/>
              <w:marTop w:val="0"/>
              <w:marBottom w:val="0"/>
              <w:divBdr>
                <w:top w:val="none" w:sz="0" w:space="0" w:color="auto"/>
                <w:left w:val="none" w:sz="0" w:space="0" w:color="auto"/>
                <w:bottom w:val="none" w:sz="0" w:space="0" w:color="auto"/>
                <w:right w:val="none" w:sz="0" w:space="0" w:color="auto"/>
              </w:divBdr>
            </w:div>
            <w:div w:id="1961258725">
              <w:marLeft w:val="0"/>
              <w:marRight w:val="0"/>
              <w:marTop w:val="0"/>
              <w:marBottom w:val="0"/>
              <w:divBdr>
                <w:top w:val="none" w:sz="0" w:space="0" w:color="auto"/>
                <w:left w:val="none" w:sz="0" w:space="0" w:color="auto"/>
                <w:bottom w:val="none" w:sz="0" w:space="0" w:color="auto"/>
                <w:right w:val="none" w:sz="0" w:space="0" w:color="auto"/>
              </w:divBdr>
            </w:div>
            <w:div w:id="17091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0805">
      <w:bodyDiv w:val="1"/>
      <w:marLeft w:val="0"/>
      <w:marRight w:val="0"/>
      <w:marTop w:val="0"/>
      <w:marBottom w:val="0"/>
      <w:divBdr>
        <w:top w:val="none" w:sz="0" w:space="0" w:color="auto"/>
        <w:left w:val="none" w:sz="0" w:space="0" w:color="auto"/>
        <w:bottom w:val="none" w:sz="0" w:space="0" w:color="auto"/>
        <w:right w:val="none" w:sz="0" w:space="0" w:color="auto"/>
      </w:divBdr>
    </w:div>
    <w:div w:id="1064569610">
      <w:bodyDiv w:val="1"/>
      <w:marLeft w:val="0"/>
      <w:marRight w:val="0"/>
      <w:marTop w:val="0"/>
      <w:marBottom w:val="0"/>
      <w:divBdr>
        <w:top w:val="none" w:sz="0" w:space="0" w:color="auto"/>
        <w:left w:val="none" w:sz="0" w:space="0" w:color="auto"/>
        <w:bottom w:val="none" w:sz="0" w:space="0" w:color="auto"/>
        <w:right w:val="none" w:sz="0" w:space="0" w:color="auto"/>
      </w:divBdr>
      <w:divsChild>
        <w:div w:id="963854182">
          <w:marLeft w:val="0"/>
          <w:marRight w:val="0"/>
          <w:marTop w:val="0"/>
          <w:marBottom w:val="0"/>
          <w:divBdr>
            <w:top w:val="none" w:sz="0" w:space="0" w:color="auto"/>
            <w:left w:val="none" w:sz="0" w:space="0" w:color="auto"/>
            <w:bottom w:val="none" w:sz="0" w:space="0" w:color="auto"/>
            <w:right w:val="none" w:sz="0" w:space="0" w:color="auto"/>
          </w:divBdr>
          <w:divsChild>
            <w:div w:id="7422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2731">
      <w:bodyDiv w:val="1"/>
      <w:marLeft w:val="0"/>
      <w:marRight w:val="0"/>
      <w:marTop w:val="0"/>
      <w:marBottom w:val="0"/>
      <w:divBdr>
        <w:top w:val="none" w:sz="0" w:space="0" w:color="auto"/>
        <w:left w:val="none" w:sz="0" w:space="0" w:color="auto"/>
        <w:bottom w:val="none" w:sz="0" w:space="0" w:color="auto"/>
        <w:right w:val="none" w:sz="0" w:space="0" w:color="auto"/>
      </w:divBdr>
      <w:divsChild>
        <w:div w:id="1012217821">
          <w:marLeft w:val="0"/>
          <w:marRight w:val="0"/>
          <w:marTop w:val="0"/>
          <w:marBottom w:val="0"/>
          <w:divBdr>
            <w:top w:val="none" w:sz="0" w:space="0" w:color="auto"/>
            <w:left w:val="none" w:sz="0" w:space="0" w:color="auto"/>
            <w:bottom w:val="none" w:sz="0" w:space="0" w:color="auto"/>
            <w:right w:val="none" w:sz="0" w:space="0" w:color="auto"/>
          </w:divBdr>
          <w:divsChild>
            <w:div w:id="7299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2567">
      <w:bodyDiv w:val="1"/>
      <w:marLeft w:val="0"/>
      <w:marRight w:val="0"/>
      <w:marTop w:val="0"/>
      <w:marBottom w:val="0"/>
      <w:divBdr>
        <w:top w:val="none" w:sz="0" w:space="0" w:color="auto"/>
        <w:left w:val="none" w:sz="0" w:space="0" w:color="auto"/>
        <w:bottom w:val="none" w:sz="0" w:space="0" w:color="auto"/>
        <w:right w:val="none" w:sz="0" w:space="0" w:color="auto"/>
      </w:divBdr>
      <w:divsChild>
        <w:div w:id="316494845">
          <w:marLeft w:val="0"/>
          <w:marRight w:val="0"/>
          <w:marTop w:val="0"/>
          <w:marBottom w:val="0"/>
          <w:divBdr>
            <w:top w:val="none" w:sz="0" w:space="0" w:color="auto"/>
            <w:left w:val="none" w:sz="0" w:space="0" w:color="auto"/>
            <w:bottom w:val="none" w:sz="0" w:space="0" w:color="auto"/>
            <w:right w:val="none" w:sz="0" w:space="0" w:color="auto"/>
          </w:divBdr>
          <w:divsChild>
            <w:div w:id="13564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3243">
      <w:bodyDiv w:val="1"/>
      <w:marLeft w:val="0"/>
      <w:marRight w:val="0"/>
      <w:marTop w:val="0"/>
      <w:marBottom w:val="0"/>
      <w:divBdr>
        <w:top w:val="none" w:sz="0" w:space="0" w:color="auto"/>
        <w:left w:val="none" w:sz="0" w:space="0" w:color="auto"/>
        <w:bottom w:val="none" w:sz="0" w:space="0" w:color="auto"/>
        <w:right w:val="none" w:sz="0" w:space="0" w:color="auto"/>
      </w:divBdr>
      <w:divsChild>
        <w:div w:id="358553510">
          <w:marLeft w:val="0"/>
          <w:marRight w:val="0"/>
          <w:marTop w:val="0"/>
          <w:marBottom w:val="0"/>
          <w:divBdr>
            <w:top w:val="none" w:sz="0" w:space="0" w:color="auto"/>
            <w:left w:val="none" w:sz="0" w:space="0" w:color="auto"/>
            <w:bottom w:val="none" w:sz="0" w:space="0" w:color="auto"/>
            <w:right w:val="none" w:sz="0" w:space="0" w:color="auto"/>
          </w:divBdr>
          <w:divsChild>
            <w:div w:id="14153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5571">
      <w:bodyDiv w:val="1"/>
      <w:marLeft w:val="0"/>
      <w:marRight w:val="0"/>
      <w:marTop w:val="0"/>
      <w:marBottom w:val="0"/>
      <w:divBdr>
        <w:top w:val="none" w:sz="0" w:space="0" w:color="auto"/>
        <w:left w:val="none" w:sz="0" w:space="0" w:color="auto"/>
        <w:bottom w:val="none" w:sz="0" w:space="0" w:color="auto"/>
        <w:right w:val="none" w:sz="0" w:space="0" w:color="auto"/>
      </w:divBdr>
      <w:divsChild>
        <w:div w:id="1084766677">
          <w:marLeft w:val="0"/>
          <w:marRight w:val="0"/>
          <w:marTop w:val="0"/>
          <w:marBottom w:val="0"/>
          <w:divBdr>
            <w:top w:val="none" w:sz="0" w:space="0" w:color="auto"/>
            <w:left w:val="none" w:sz="0" w:space="0" w:color="auto"/>
            <w:bottom w:val="none" w:sz="0" w:space="0" w:color="auto"/>
            <w:right w:val="none" w:sz="0" w:space="0" w:color="auto"/>
          </w:divBdr>
          <w:divsChild>
            <w:div w:id="9375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082">
      <w:bodyDiv w:val="1"/>
      <w:marLeft w:val="0"/>
      <w:marRight w:val="0"/>
      <w:marTop w:val="0"/>
      <w:marBottom w:val="0"/>
      <w:divBdr>
        <w:top w:val="none" w:sz="0" w:space="0" w:color="auto"/>
        <w:left w:val="none" w:sz="0" w:space="0" w:color="auto"/>
        <w:bottom w:val="none" w:sz="0" w:space="0" w:color="auto"/>
        <w:right w:val="none" w:sz="0" w:space="0" w:color="auto"/>
      </w:divBdr>
      <w:divsChild>
        <w:div w:id="2104297675">
          <w:marLeft w:val="0"/>
          <w:marRight w:val="0"/>
          <w:marTop w:val="0"/>
          <w:marBottom w:val="0"/>
          <w:divBdr>
            <w:top w:val="none" w:sz="0" w:space="0" w:color="auto"/>
            <w:left w:val="none" w:sz="0" w:space="0" w:color="auto"/>
            <w:bottom w:val="none" w:sz="0" w:space="0" w:color="auto"/>
            <w:right w:val="none" w:sz="0" w:space="0" w:color="auto"/>
          </w:divBdr>
          <w:divsChild>
            <w:div w:id="19236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1084">
      <w:bodyDiv w:val="1"/>
      <w:marLeft w:val="0"/>
      <w:marRight w:val="0"/>
      <w:marTop w:val="0"/>
      <w:marBottom w:val="0"/>
      <w:divBdr>
        <w:top w:val="none" w:sz="0" w:space="0" w:color="auto"/>
        <w:left w:val="none" w:sz="0" w:space="0" w:color="auto"/>
        <w:bottom w:val="none" w:sz="0" w:space="0" w:color="auto"/>
        <w:right w:val="none" w:sz="0" w:space="0" w:color="auto"/>
      </w:divBdr>
      <w:divsChild>
        <w:div w:id="653146952">
          <w:marLeft w:val="0"/>
          <w:marRight w:val="0"/>
          <w:marTop w:val="0"/>
          <w:marBottom w:val="0"/>
          <w:divBdr>
            <w:top w:val="none" w:sz="0" w:space="0" w:color="auto"/>
            <w:left w:val="none" w:sz="0" w:space="0" w:color="auto"/>
            <w:bottom w:val="none" w:sz="0" w:space="0" w:color="auto"/>
            <w:right w:val="none" w:sz="0" w:space="0" w:color="auto"/>
          </w:divBdr>
          <w:divsChild>
            <w:div w:id="7705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4427">
      <w:bodyDiv w:val="1"/>
      <w:marLeft w:val="0"/>
      <w:marRight w:val="0"/>
      <w:marTop w:val="0"/>
      <w:marBottom w:val="0"/>
      <w:divBdr>
        <w:top w:val="none" w:sz="0" w:space="0" w:color="auto"/>
        <w:left w:val="none" w:sz="0" w:space="0" w:color="auto"/>
        <w:bottom w:val="none" w:sz="0" w:space="0" w:color="auto"/>
        <w:right w:val="none" w:sz="0" w:space="0" w:color="auto"/>
      </w:divBdr>
      <w:divsChild>
        <w:div w:id="1605652224">
          <w:marLeft w:val="0"/>
          <w:marRight w:val="0"/>
          <w:marTop w:val="0"/>
          <w:marBottom w:val="0"/>
          <w:divBdr>
            <w:top w:val="none" w:sz="0" w:space="0" w:color="auto"/>
            <w:left w:val="none" w:sz="0" w:space="0" w:color="auto"/>
            <w:bottom w:val="none" w:sz="0" w:space="0" w:color="auto"/>
            <w:right w:val="none" w:sz="0" w:space="0" w:color="auto"/>
          </w:divBdr>
          <w:divsChild>
            <w:div w:id="1809400605">
              <w:marLeft w:val="0"/>
              <w:marRight w:val="0"/>
              <w:marTop w:val="0"/>
              <w:marBottom w:val="0"/>
              <w:divBdr>
                <w:top w:val="none" w:sz="0" w:space="0" w:color="auto"/>
                <w:left w:val="none" w:sz="0" w:space="0" w:color="auto"/>
                <w:bottom w:val="none" w:sz="0" w:space="0" w:color="auto"/>
                <w:right w:val="none" w:sz="0" w:space="0" w:color="auto"/>
              </w:divBdr>
            </w:div>
            <w:div w:id="15314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089">
      <w:bodyDiv w:val="1"/>
      <w:marLeft w:val="0"/>
      <w:marRight w:val="0"/>
      <w:marTop w:val="0"/>
      <w:marBottom w:val="0"/>
      <w:divBdr>
        <w:top w:val="none" w:sz="0" w:space="0" w:color="auto"/>
        <w:left w:val="none" w:sz="0" w:space="0" w:color="auto"/>
        <w:bottom w:val="none" w:sz="0" w:space="0" w:color="auto"/>
        <w:right w:val="none" w:sz="0" w:space="0" w:color="auto"/>
      </w:divBdr>
      <w:divsChild>
        <w:div w:id="1597472762">
          <w:marLeft w:val="0"/>
          <w:marRight w:val="0"/>
          <w:marTop w:val="0"/>
          <w:marBottom w:val="0"/>
          <w:divBdr>
            <w:top w:val="none" w:sz="0" w:space="0" w:color="auto"/>
            <w:left w:val="none" w:sz="0" w:space="0" w:color="auto"/>
            <w:bottom w:val="none" w:sz="0" w:space="0" w:color="auto"/>
            <w:right w:val="none" w:sz="0" w:space="0" w:color="auto"/>
          </w:divBdr>
          <w:divsChild>
            <w:div w:id="4332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753">
      <w:bodyDiv w:val="1"/>
      <w:marLeft w:val="0"/>
      <w:marRight w:val="0"/>
      <w:marTop w:val="0"/>
      <w:marBottom w:val="0"/>
      <w:divBdr>
        <w:top w:val="none" w:sz="0" w:space="0" w:color="auto"/>
        <w:left w:val="none" w:sz="0" w:space="0" w:color="auto"/>
        <w:bottom w:val="none" w:sz="0" w:space="0" w:color="auto"/>
        <w:right w:val="none" w:sz="0" w:space="0" w:color="auto"/>
      </w:divBdr>
      <w:divsChild>
        <w:div w:id="195657342">
          <w:marLeft w:val="0"/>
          <w:marRight w:val="0"/>
          <w:marTop w:val="0"/>
          <w:marBottom w:val="0"/>
          <w:divBdr>
            <w:top w:val="none" w:sz="0" w:space="0" w:color="auto"/>
            <w:left w:val="none" w:sz="0" w:space="0" w:color="auto"/>
            <w:bottom w:val="none" w:sz="0" w:space="0" w:color="auto"/>
            <w:right w:val="none" w:sz="0" w:space="0" w:color="auto"/>
          </w:divBdr>
          <w:divsChild>
            <w:div w:id="19424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98">
      <w:bodyDiv w:val="1"/>
      <w:marLeft w:val="0"/>
      <w:marRight w:val="0"/>
      <w:marTop w:val="0"/>
      <w:marBottom w:val="0"/>
      <w:divBdr>
        <w:top w:val="none" w:sz="0" w:space="0" w:color="auto"/>
        <w:left w:val="none" w:sz="0" w:space="0" w:color="auto"/>
        <w:bottom w:val="none" w:sz="0" w:space="0" w:color="auto"/>
        <w:right w:val="none" w:sz="0" w:space="0" w:color="auto"/>
      </w:divBdr>
      <w:divsChild>
        <w:div w:id="1638488012">
          <w:marLeft w:val="0"/>
          <w:marRight w:val="0"/>
          <w:marTop w:val="0"/>
          <w:marBottom w:val="0"/>
          <w:divBdr>
            <w:top w:val="none" w:sz="0" w:space="0" w:color="auto"/>
            <w:left w:val="none" w:sz="0" w:space="0" w:color="auto"/>
            <w:bottom w:val="none" w:sz="0" w:space="0" w:color="auto"/>
            <w:right w:val="none" w:sz="0" w:space="0" w:color="auto"/>
          </w:divBdr>
          <w:divsChild>
            <w:div w:id="20695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638">
      <w:bodyDiv w:val="1"/>
      <w:marLeft w:val="0"/>
      <w:marRight w:val="0"/>
      <w:marTop w:val="0"/>
      <w:marBottom w:val="0"/>
      <w:divBdr>
        <w:top w:val="none" w:sz="0" w:space="0" w:color="auto"/>
        <w:left w:val="none" w:sz="0" w:space="0" w:color="auto"/>
        <w:bottom w:val="none" w:sz="0" w:space="0" w:color="auto"/>
        <w:right w:val="none" w:sz="0" w:space="0" w:color="auto"/>
      </w:divBdr>
      <w:divsChild>
        <w:div w:id="288827097">
          <w:marLeft w:val="0"/>
          <w:marRight w:val="0"/>
          <w:marTop w:val="0"/>
          <w:marBottom w:val="0"/>
          <w:divBdr>
            <w:top w:val="none" w:sz="0" w:space="0" w:color="auto"/>
            <w:left w:val="none" w:sz="0" w:space="0" w:color="auto"/>
            <w:bottom w:val="none" w:sz="0" w:space="0" w:color="auto"/>
            <w:right w:val="none" w:sz="0" w:space="0" w:color="auto"/>
          </w:divBdr>
          <w:divsChild>
            <w:div w:id="9154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7044">
      <w:bodyDiv w:val="1"/>
      <w:marLeft w:val="0"/>
      <w:marRight w:val="0"/>
      <w:marTop w:val="0"/>
      <w:marBottom w:val="0"/>
      <w:divBdr>
        <w:top w:val="none" w:sz="0" w:space="0" w:color="auto"/>
        <w:left w:val="none" w:sz="0" w:space="0" w:color="auto"/>
        <w:bottom w:val="none" w:sz="0" w:space="0" w:color="auto"/>
        <w:right w:val="none" w:sz="0" w:space="0" w:color="auto"/>
      </w:divBdr>
      <w:divsChild>
        <w:div w:id="1668551200">
          <w:marLeft w:val="0"/>
          <w:marRight w:val="0"/>
          <w:marTop w:val="0"/>
          <w:marBottom w:val="0"/>
          <w:divBdr>
            <w:top w:val="none" w:sz="0" w:space="0" w:color="auto"/>
            <w:left w:val="none" w:sz="0" w:space="0" w:color="auto"/>
            <w:bottom w:val="none" w:sz="0" w:space="0" w:color="auto"/>
            <w:right w:val="none" w:sz="0" w:space="0" w:color="auto"/>
          </w:divBdr>
          <w:divsChild>
            <w:div w:id="1051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9590">
      <w:bodyDiv w:val="1"/>
      <w:marLeft w:val="0"/>
      <w:marRight w:val="0"/>
      <w:marTop w:val="0"/>
      <w:marBottom w:val="0"/>
      <w:divBdr>
        <w:top w:val="none" w:sz="0" w:space="0" w:color="auto"/>
        <w:left w:val="none" w:sz="0" w:space="0" w:color="auto"/>
        <w:bottom w:val="none" w:sz="0" w:space="0" w:color="auto"/>
        <w:right w:val="none" w:sz="0" w:space="0" w:color="auto"/>
      </w:divBdr>
      <w:divsChild>
        <w:div w:id="1332491504">
          <w:marLeft w:val="0"/>
          <w:marRight w:val="0"/>
          <w:marTop w:val="0"/>
          <w:marBottom w:val="0"/>
          <w:divBdr>
            <w:top w:val="none" w:sz="0" w:space="0" w:color="auto"/>
            <w:left w:val="none" w:sz="0" w:space="0" w:color="auto"/>
            <w:bottom w:val="none" w:sz="0" w:space="0" w:color="auto"/>
            <w:right w:val="none" w:sz="0" w:space="0" w:color="auto"/>
          </w:divBdr>
          <w:divsChild>
            <w:div w:id="9609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3132">
      <w:bodyDiv w:val="1"/>
      <w:marLeft w:val="0"/>
      <w:marRight w:val="0"/>
      <w:marTop w:val="0"/>
      <w:marBottom w:val="0"/>
      <w:divBdr>
        <w:top w:val="none" w:sz="0" w:space="0" w:color="auto"/>
        <w:left w:val="none" w:sz="0" w:space="0" w:color="auto"/>
        <w:bottom w:val="none" w:sz="0" w:space="0" w:color="auto"/>
        <w:right w:val="none" w:sz="0" w:space="0" w:color="auto"/>
      </w:divBdr>
    </w:div>
    <w:div w:id="1710521623">
      <w:bodyDiv w:val="1"/>
      <w:marLeft w:val="0"/>
      <w:marRight w:val="0"/>
      <w:marTop w:val="0"/>
      <w:marBottom w:val="0"/>
      <w:divBdr>
        <w:top w:val="none" w:sz="0" w:space="0" w:color="auto"/>
        <w:left w:val="none" w:sz="0" w:space="0" w:color="auto"/>
        <w:bottom w:val="none" w:sz="0" w:space="0" w:color="auto"/>
        <w:right w:val="none" w:sz="0" w:space="0" w:color="auto"/>
      </w:divBdr>
      <w:divsChild>
        <w:div w:id="21250475">
          <w:marLeft w:val="0"/>
          <w:marRight w:val="0"/>
          <w:marTop w:val="0"/>
          <w:marBottom w:val="0"/>
          <w:divBdr>
            <w:top w:val="none" w:sz="0" w:space="0" w:color="auto"/>
            <w:left w:val="none" w:sz="0" w:space="0" w:color="auto"/>
            <w:bottom w:val="none" w:sz="0" w:space="0" w:color="auto"/>
            <w:right w:val="none" w:sz="0" w:space="0" w:color="auto"/>
          </w:divBdr>
          <w:divsChild>
            <w:div w:id="2026395200">
              <w:marLeft w:val="0"/>
              <w:marRight w:val="0"/>
              <w:marTop w:val="0"/>
              <w:marBottom w:val="0"/>
              <w:divBdr>
                <w:top w:val="none" w:sz="0" w:space="0" w:color="auto"/>
                <w:left w:val="none" w:sz="0" w:space="0" w:color="auto"/>
                <w:bottom w:val="none" w:sz="0" w:space="0" w:color="auto"/>
                <w:right w:val="none" w:sz="0" w:space="0" w:color="auto"/>
              </w:divBdr>
            </w:div>
            <w:div w:id="74979747">
              <w:marLeft w:val="0"/>
              <w:marRight w:val="0"/>
              <w:marTop w:val="0"/>
              <w:marBottom w:val="0"/>
              <w:divBdr>
                <w:top w:val="none" w:sz="0" w:space="0" w:color="auto"/>
                <w:left w:val="none" w:sz="0" w:space="0" w:color="auto"/>
                <w:bottom w:val="none" w:sz="0" w:space="0" w:color="auto"/>
                <w:right w:val="none" w:sz="0" w:space="0" w:color="auto"/>
              </w:divBdr>
            </w:div>
            <w:div w:id="249389855">
              <w:marLeft w:val="0"/>
              <w:marRight w:val="0"/>
              <w:marTop w:val="0"/>
              <w:marBottom w:val="0"/>
              <w:divBdr>
                <w:top w:val="none" w:sz="0" w:space="0" w:color="auto"/>
                <w:left w:val="none" w:sz="0" w:space="0" w:color="auto"/>
                <w:bottom w:val="none" w:sz="0" w:space="0" w:color="auto"/>
                <w:right w:val="none" w:sz="0" w:space="0" w:color="auto"/>
              </w:divBdr>
            </w:div>
            <w:div w:id="1067849176">
              <w:marLeft w:val="0"/>
              <w:marRight w:val="0"/>
              <w:marTop w:val="0"/>
              <w:marBottom w:val="0"/>
              <w:divBdr>
                <w:top w:val="none" w:sz="0" w:space="0" w:color="auto"/>
                <w:left w:val="none" w:sz="0" w:space="0" w:color="auto"/>
                <w:bottom w:val="none" w:sz="0" w:space="0" w:color="auto"/>
                <w:right w:val="none" w:sz="0" w:space="0" w:color="auto"/>
              </w:divBdr>
            </w:div>
            <w:div w:id="21782489">
              <w:marLeft w:val="0"/>
              <w:marRight w:val="0"/>
              <w:marTop w:val="0"/>
              <w:marBottom w:val="0"/>
              <w:divBdr>
                <w:top w:val="none" w:sz="0" w:space="0" w:color="auto"/>
                <w:left w:val="none" w:sz="0" w:space="0" w:color="auto"/>
                <w:bottom w:val="none" w:sz="0" w:space="0" w:color="auto"/>
                <w:right w:val="none" w:sz="0" w:space="0" w:color="auto"/>
              </w:divBdr>
            </w:div>
            <w:div w:id="859507739">
              <w:marLeft w:val="0"/>
              <w:marRight w:val="0"/>
              <w:marTop w:val="0"/>
              <w:marBottom w:val="0"/>
              <w:divBdr>
                <w:top w:val="none" w:sz="0" w:space="0" w:color="auto"/>
                <w:left w:val="none" w:sz="0" w:space="0" w:color="auto"/>
                <w:bottom w:val="none" w:sz="0" w:space="0" w:color="auto"/>
                <w:right w:val="none" w:sz="0" w:space="0" w:color="auto"/>
              </w:divBdr>
            </w:div>
            <w:div w:id="1892645541">
              <w:marLeft w:val="0"/>
              <w:marRight w:val="0"/>
              <w:marTop w:val="0"/>
              <w:marBottom w:val="0"/>
              <w:divBdr>
                <w:top w:val="none" w:sz="0" w:space="0" w:color="auto"/>
                <w:left w:val="none" w:sz="0" w:space="0" w:color="auto"/>
                <w:bottom w:val="none" w:sz="0" w:space="0" w:color="auto"/>
                <w:right w:val="none" w:sz="0" w:space="0" w:color="auto"/>
              </w:divBdr>
            </w:div>
            <w:div w:id="1075585186">
              <w:marLeft w:val="0"/>
              <w:marRight w:val="0"/>
              <w:marTop w:val="0"/>
              <w:marBottom w:val="0"/>
              <w:divBdr>
                <w:top w:val="none" w:sz="0" w:space="0" w:color="auto"/>
                <w:left w:val="none" w:sz="0" w:space="0" w:color="auto"/>
                <w:bottom w:val="none" w:sz="0" w:space="0" w:color="auto"/>
                <w:right w:val="none" w:sz="0" w:space="0" w:color="auto"/>
              </w:divBdr>
            </w:div>
            <w:div w:id="1754624490">
              <w:marLeft w:val="0"/>
              <w:marRight w:val="0"/>
              <w:marTop w:val="0"/>
              <w:marBottom w:val="0"/>
              <w:divBdr>
                <w:top w:val="none" w:sz="0" w:space="0" w:color="auto"/>
                <w:left w:val="none" w:sz="0" w:space="0" w:color="auto"/>
                <w:bottom w:val="none" w:sz="0" w:space="0" w:color="auto"/>
                <w:right w:val="none" w:sz="0" w:space="0" w:color="auto"/>
              </w:divBdr>
            </w:div>
            <w:div w:id="1437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293">
      <w:bodyDiv w:val="1"/>
      <w:marLeft w:val="0"/>
      <w:marRight w:val="0"/>
      <w:marTop w:val="0"/>
      <w:marBottom w:val="0"/>
      <w:divBdr>
        <w:top w:val="none" w:sz="0" w:space="0" w:color="auto"/>
        <w:left w:val="none" w:sz="0" w:space="0" w:color="auto"/>
        <w:bottom w:val="none" w:sz="0" w:space="0" w:color="auto"/>
        <w:right w:val="none" w:sz="0" w:space="0" w:color="auto"/>
      </w:divBdr>
      <w:divsChild>
        <w:div w:id="1708022613">
          <w:marLeft w:val="0"/>
          <w:marRight w:val="0"/>
          <w:marTop w:val="0"/>
          <w:marBottom w:val="0"/>
          <w:divBdr>
            <w:top w:val="none" w:sz="0" w:space="0" w:color="auto"/>
            <w:left w:val="none" w:sz="0" w:space="0" w:color="auto"/>
            <w:bottom w:val="none" w:sz="0" w:space="0" w:color="auto"/>
            <w:right w:val="none" w:sz="0" w:space="0" w:color="auto"/>
          </w:divBdr>
          <w:divsChild>
            <w:div w:id="15536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590">
      <w:bodyDiv w:val="1"/>
      <w:marLeft w:val="0"/>
      <w:marRight w:val="0"/>
      <w:marTop w:val="0"/>
      <w:marBottom w:val="0"/>
      <w:divBdr>
        <w:top w:val="none" w:sz="0" w:space="0" w:color="auto"/>
        <w:left w:val="none" w:sz="0" w:space="0" w:color="auto"/>
        <w:bottom w:val="none" w:sz="0" w:space="0" w:color="auto"/>
        <w:right w:val="none" w:sz="0" w:space="0" w:color="auto"/>
      </w:divBdr>
      <w:divsChild>
        <w:div w:id="500584409">
          <w:marLeft w:val="0"/>
          <w:marRight w:val="0"/>
          <w:marTop w:val="0"/>
          <w:marBottom w:val="0"/>
          <w:divBdr>
            <w:top w:val="none" w:sz="0" w:space="0" w:color="auto"/>
            <w:left w:val="none" w:sz="0" w:space="0" w:color="auto"/>
            <w:bottom w:val="none" w:sz="0" w:space="0" w:color="auto"/>
            <w:right w:val="none" w:sz="0" w:space="0" w:color="auto"/>
          </w:divBdr>
          <w:divsChild>
            <w:div w:id="6072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1065">
      <w:bodyDiv w:val="1"/>
      <w:marLeft w:val="0"/>
      <w:marRight w:val="0"/>
      <w:marTop w:val="0"/>
      <w:marBottom w:val="0"/>
      <w:divBdr>
        <w:top w:val="none" w:sz="0" w:space="0" w:color="auto"/>
        <w:left w:val="none" w:sz="0" w:space="0" w:color="auto"/>
        <w:bottom w:val="none" w:sz="0" w:space="0" w:color="auto"/>
        <w:right w:val="none" w:sz="0" w:space="0" w:color="auto"/>
      </w:divBdr>
      <w:divsChild>
        <w:div w:id="1272475025">
          <w:marLeft w:val="0"/>
          <w:marRight w:val="0"/>
          <w:marTop w:val="0"/>
          <w:marBottom w:val="0"/>
          <w:divBdr>
            <w:top w:val="none" w:sz="0" w:space="0" w:color="auto"/>
            <w:left w:val="none" w:sz="0" w:space="0" w:color="auto"/>
            <w:bottom w:val="none" w:sz="0" w:space="0" w:color="auto"/>
            <w:right w:val="none" w:sz="0" w:space="0" w:color="auto"/>
          </w:divBdr>
          <w:divsChild>
            <w:div w:id="18263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6976">
      <w:bodyDiv w:val="1"/>
      <w:marLeft w:val="0"/>
      <w:marRight w:val="0"/>
      <w:marTop w:val="0"/>
      <w:marBottom w:val="0"/>
      <w:divBdr>
        <w:top w:val="none" w:sz="0" w:space="0" w:color="auto"/>
        <w:left w:val="none" w:sz="0" w:space="0" w:color="auto"/>
        <w:bottom w:val="none" w:sz="0" w:space="0" w:color="auto"/>
        <w:right w:val="none" w:sz="0" w:space="0" w:color="auto"/>
      </w:divBdr>
      <w:divsChild>
        <w:div w:id="2098675569">
          <w:marLeft w:val="0"/>
          <w:marRight w:val="0"/>
          <w:marTop w:val="0"/>
          <w:marBottom w:val="0"/>
          <w:divBdr>
            <w:top w:val="none" w:sz="0" w:space="0" w:color="auto"/>
            <w:left w:val="none" w:sz="0" w:space="0" w:color="auto"/>
            <w:bottom w:val="none" w:sz="0" w:space="0" w:color="auto"/>
            <w:right w:val="none" w:sz="0" w:space="0" w:color="auto"/>
          </w:divBdr>
          <w:divsChild>
            <w:div w:id="7785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441">
      <w:bodyDiv w:val="1"/>
      <w:marLeft w:val="0"/>
      <w:marRight w:val="0"/>
      <w:marTop w:val="0"/>
      <w:marBottom w:val="0"/>
      <w:divBdr>
        <w:top w:val="none" w:sz="0" w:space="0" w:color="auto"/>
        <w:left w:val="none" w:sz="0" w:space="0" w:color="auto"/>
        <w:bottom w:val="none" w:sz="0" w:space="0" w:color="auto"/>
        <w:right w:val="none" w:sz="0" w:space="0" w:color="auto"/>
      </w:divBdr>
      <w:divsChild>
        <w:div w:id="1748842353">
          <w:marLeft w:val="0"/>
          <w:marRight w:val="0"/>
          <w:marTop w:val="0"/>
          <w:marBottom w:val="0"/>
          <w:divBdr>
            <w:top w:val="none" w:sz="0" w:space="0" w:color="auto"/>
            <w:left w:val="none" w:sz="0" w:space="0" w:color="auto"/>
            <w:bottom w:val="none" w:sz="0" w:space="0" w:color="auto"/>
            <w:right w:val="none" w:sz="0" w:space="0" w:color="auto"/>
          </w:divBdr>
          <w:divsChild>
            <w:div w:id="1182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44">
      <w:bodyDiv w:val="1"/>
      <w:marLeft w:val="0"/>
      <w:marRight w:val="0"/>
      <w:marTop w:val="0"/>
      <w:marBottom w:val="0"/>
      <w:divBdr>
        <w:top w:val="none" w:sz="0" w:space="0" w:color="auto"/>
        <w:left w:val="none" w:sz="0" w:space="0" w:color="auto"/>
        <w:bottom w:val="none" w:sz="0" w:space="0" w:color="auto"/>
        <w:right w:val="none" w:sz="0" w:space="0" w:color="auto"/>
      </w:divBdr>
      <w:divsChild>
        <w:div w:id="666397886">
          <w:marLeft w:val="0"/>
          <w:marRight w:val="0"/>
          <w:marTop w:val="0"/>
          <w:marBottom w:val="0"/>
          <w:divBdr>
            <w:top w:val="none" w:sz="0" w:space="0" w:color="auto"/>
            <w:left w:val="none" w:sz="0" w:space="0" w:color="auto"/>
            <w:bottom w:val="none" w:sz="0" w:space="0" w:color="auto"/>
            <w:right w:val="none" w:sz="0" w:space="0" w:color="auto"/>
          </w:divBdr>
          <w:divsChild>
            <w:div w:id="657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229">
      <w:bodyDiv w:val="1"/>
      <w:marLeft w:val="0"/>
      <w:marRight w:val="0"/>
      <w:marTop w:val="0"/>
      <w:marBottom w:val="0"/>
      <w:divBdr>
        <w:top w:val="none" w:sz="0" w:space="0" w:color="auto"/>
        <w:left w:val="none" w:sz="0" w:space="0" w:color="auto"/>
        <w:bottom w:val="none" w:sz="0" w:space="0" w:color="auto"/>
        <w:right w:val="none" w:sz="0" w:space="0" w:color="auto"/>
      </w:divBdr>
      <w:divsChild>
        <w:div w:id="1705521942">
          <w:marLeft w:val="0"/>
          <w:marRight w:val="0"/>
          <w:marTop w:val="0"/>
          <w:marBottom w:val="0"/>
          <w:divBdr>
            <w:top w:val="none" w:sz="0" w:space="0" w:color="auto"/>
            <w:left w:val="none" w:sz="0" w:space="0" w:color="auto"/>
            <w:bottom w:val="none" w:sz="0" w:space="0" w:color="auto"/>
            <w:right w:val="none" w:sz="0" w:space="0" w:color="auto"/>
          </w:divBdr>
          <w:divsChild>
            <w:div w:id="15877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6873">
      <w:bodyDiv w:val="1"/>
      <w:marLeft w:val="0"/>
      <w:marRight w:val="0"/>
      <w:marTop w:val="0"/>
      <w:marBottom w:val="0"/>
      <w:divBdr>
        <w:top w:val="none" w:sz="0" w:space="0" w:color="auto"/>
        <w:left w:val="none" w:sz="0" w:space="0" w:color="auto"/>
        <w:bottom w:val="none" w:sz="0" w:space="0" w:color="auto"/>
        <w:right w:val="none" w:sz="0" w:space="0" w:color="auto"/>
      </w:divBdr>
      <w:divsChild>
        <w:div w:id="789398502">
          <w:marLeft w:val="0"/>
          <w:marRight w:val="0"/>
          <w:marTop w:val="0"/>
          <w:marBottom w:val="0"/>
          <w:divBdr>
            <w:top w:val="none" w:sz="0" w:space="0" w:color="auto"/>
            <w:left w:val="none" w:sz="0" w:space="0" w:color="auto"/>
            <w:bottom w:val="none" w:sz="0" w:space="0" w:color="auto"/>
            <w:right w:val="none" w:sz="0" w:space="0" w:color="auto"/>
          </w:divBdr>
          <w:divsChild>
            <w:div w:id="17277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1905">
      <w:bodyDiv w:val="1"/>
      <w:marLeft w:val="0"/>
      <w:marRight w:val="0"/>
      <w:marTop w:val="0"/>
      <w:marBottom w:val="0"/>
      <w:divBdr>
        <w:top w:val="none" w:sz="0" w:space="0" w:color="auto"/>
        <w:left w:val="none" w:sz="0" w:space="0" w:color="auto"/>
        <w:bottom w:val="none" w:sz="0" w:space="0" w:color="auto"/>
        <w:right w:val="none" w:sz="0" w:space="0" w:color="auto"/>
      </w:divBdr>
      <w:divsChild>
        <w:div w:id="675771146">
          <w:marLeft w:val="0"/>
          <w:marRight w:val="0"/>
          <w:marTop w:val="0"/>
          <w:marBottom w:val="0"/>
          <w:divBdr>
            <w:top w:val="none" w:sz="0" w:space="0" w:color="auto"/>
            <w:left w:val="none" w:sz="0" w:space="0" w:color="auto"/>
            <w:bottom w:val="none" w:sz="0" w:space="0" w:color="auto"/>
            <w:right w:val="none" w:sz="0" w:space="0" w:color="auto"/>
          </w:divBdr>
          <w:divsChild>
            <w:div w:id="4094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4DD53-CB77-490B-81A6-97D93CBFC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17</Pages>
  <Words>3866</Words>
  <Characters>21266</Characters>
  <Application>Microsoft Office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Koksal</dc:creator>
  <cp:keywords/>
  <dc:description/>
  <cp:lastModifiedBy>Compte Microsoft</cp:lastModifiedBy>
  <cp:revision>392</cp:revision>
  <dcterms:created xsi:type="dcterms:W3CDTF">2024-03-13T10:40:00Z</dcterms:created>
  <dcterms:modified xsi:type="dcterms:W3CDTF">2024-03-29T08:51:00Z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id="UboafJcH"/&gt;&lt;style id="http://www.zotero.org/styles/vancouver" locale="en-US" hasBibliography="1" bibliographyStyleHasBeenSet="0"/&gt;&lt;prefs&gt;&lt;pref name="fieldType" value="Field"/&gt;&lt;pref name="automati</vt:lpwstr>
  </property>
  <property fmtid="{D5CDD505-2E9C-101B-9397-08002B2CF9AE}" pid="3" name="ZOTERO_PREF_2">
    <vt:lpwstr>cJournalAbbreviations" value="true"/&gt;&lt;/prefs&gt;&lt;/data&gt;</vt:lpwstr>
  </property>
</Properties>
</file>